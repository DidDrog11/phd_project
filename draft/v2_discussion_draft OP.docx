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40D1C" w14:textId="77777777" w:rsidR="00E37051" w:rsidRDefault="00000000">
      <w:pPr>
        <w:pStyle w:val="Title"/>
      </w:pPr>
      <w:r>
        <w:t>Discussion draft</w:t>
      </w:r>
    </w:p>
    <w:p w14:paraId="3C47BFEB" w14:textId="77777777" w:rsidR="00E37051" w:rsidRDefault="00000000">
      <w:pPr>
        <w:pStyle w:val="Heading1"/>
      </w:pPr>
      <w:bookmarkStart w:id="0" w:name="discussionchapter"/>
      <w:r>
        <w:t>Conclusions and future research directions</w:t>
      </w:r>
      <w:del w:id="1" w:author="Olga Perski (TAU)" w:date="2023-06-30T08:08:00Z">
        <w:r w:rsidDel="001019DF">
          <w:delText>.</w:delText>
        </w:r>
      </w:del>
    </w:p>
    <w:p w14:paraId="279A5E8F" w14:textId="1F11386E" w:rsidR="00E37051" w:rsidRDefault="00000000">
      <w:pPr>
        <w:pStyle w:val="FirstParagraph"/>
      </w:pPr>
      <w:r>
        <w:t>This thesis provides new insights into the role of rodent ecology on LASV transmission and subsequent spillover into human populations in Sierra Leone through</w:t>
      </w:r>
      <w:ins w:id="2" w:author="Olga Perski (TAU)" w:date="2023-06-30T08:05:00Z">
        <w:r w:rsidR="001019DF">
          <w:t xml:space="preserve"> examining</w:t>
        </w:r>
      </w:ins>
      <w:r>
        <w:t xml:space="preserve"> the association of anthropogenic land use change with rodent community structure. The methods used </w:t>
      </w:r>
      <w:del w:id="3" w:author="Olga Perski (TAU)" w:date="2023-06-30T08:06:00Z">
        <w:r w:rsidDel="001019DF">
          <w:delText>with</w:delText>
        </w:r>
      </w:del>
      <w:r>
        <w:t xml:space="preserve">in this thesis to </w:t>
      </w:r>
      <w:del w:id="4" w:author="Olga Perski (TAU)" w:date="2023-06-30T08:06:00Z">
        <w:r w:rsidDel="001019DF">
          <w:delText xml:space="preserve">investigate </w:delText>
        </w:r>
      </w:del>
      <w:ins w:id="5" w:author="Olga Perski (TAU)" w:date="2023-06-30T08:06:00Z">
        <w:r w:rsidR="001019DF">
          <w:t xml:space="preserve">address </w:t>
        </w:r>
      </w:ins>
      <w:r>
        <w:t xml:space="preserve">the research questions included a literature review and synthesis of publicly available data </w:t>
      </w:r>
      <w:ins w:id="6" w:author="Olga Perski (TAU)" w:date="2023-06-30T08:06:00Z">
        <w:r w:rsidR="001019DF">
          <w:t>from</w:t>
        </w:r>
      </w:ins>
      <w:del w:id="7" w:author="Olga Perski (TAU)" w:date="2023-06-30T08:06:00Z">
        <w:r w:rsidDel="001019DF">
          <w:delText>on</w:delText>
        </w:r>
      </w:del>
      <w:r>
        <w:t xml:space="preserve"> rodent </w:t>
      </w:r>
      <w:del w:id="8" w:author="Olga Perski (TAU)" w:date="2023-06-30T08:06:00Z">
        <w:r w:rsidDel="001019DF">
          <w:delText xml:space="preserve">sampling </w:delText>
        </w:r>
      </w:del>
      <w:ins w:id="9" w:author="Olga Perski (TAU)" w:date="2023-06-30T08:06:00Z">
        <w:r w:rsidR="001019DF">
          <w:t xml:space="preserve">trapping studies </w:t>
        </w:r>
      </w:ins>
      <w:r>
        <w:t xml:space="preserve">across West Africa and primary data collection through systematic rodent trapping in a Lassa fever endemic region of Eastern Sierra Leone. This final </w:t>
      </w:r>
      <w:del w:id="10" w:author="Olga Perski (TAU)" w:date="2023-06-30T08:07:00Z">
        <w:r w:rsidDel="001019DF">
          <w:delText xml:space="preserve">thesis </w:delText>
        </w:r>
      </w:del>
      <w:r>
        <w:t xml:space="preserve">chapter </w:t>
      </w:r>
      <w:proofErr w:type="spellStart"/>
      <w:r>
        <w:t>summarises</w:t>
      </w:r>
      <w:proofErr w:type="spellEnd"/>
      <w:r>
        <w:t xml:space="preserve"> the key findings</w:t>
      </w:r>
      <w:ins w:id="11" w:author="Olga Perski (TAU)" w:date="2023-06-30T08:07:00Z">
        <w:r w:rsidR="001019DF">
          <w:t xml:space="preserve"> from the thesis and</w:t>
        </w:r>
      </w:ins>
      <w:del w:id="12" w:author="Olga Perski (TAU)" w:date="2023-06-30T08:07:00Z">
        <w:r w:rsidDel="001019DF">
          <w:delText>,</w:delText>
        </w:r>
      </w:del>
      <w:r>
        <w:t xml:space="preserve"> </w:t>
      </w:r>
      <w:del w:id="13" w:author="Olga Perski (TAU)" w:date="2023-06-30T08:08:00Z">
        <w:r w:rsidDel="001019DF">
          <w:delText xml:space="preserve">including </w:delText>
        </w:r>
      </w:del>
      <w:del w:id="14" w:author="Olga Perski (TAU)" w:date="2023-06-30T08:07:00Z">
        <w:r w:rsidDel="001019DF">
          <w:delText xml:space="preserve">a </w:delText>
        </w:r>
      </w:del>
      <w:r>
        <w:t>reflect</w:t>
      </w:r>
      <w:ins w:id="15" w:author="Olga Perski (TAU)" w:date="2023-06-30T08:08:00Z">
        <w:r w:rsidR="001019DF">
          <w:t>s</w:t>
        </w:r>
      </w:ins>
      <w:del w:id="16" w:author="Olga Perski (TAU)" w:date="2023-06-30T08:08:00Z">
        <w:r w:rsidDel="001019DF">
          <w:delText>ion</w:delText>
        </w:r>
      </w:del>
      <w:r>
        <w:t xml:space="preserve"> on the general strengths and limitations of the work, </w:t>
      </w:r>
      <w:del w:id="17" w:author="Olga Perski (TAU)" w:date="2023-06-30T08:07:00Z">
        <w:r w:rsidDel="001019DF">
          <w:delText xml:space="preserve">as </w:delText>
        </w:r>
      </w:del>
      <w:ins w:id="18" w:author="Olga Perski (TAU)" w:date="2023-06-30T08:07:00Z">
        <w:r w:rsidR="001019DF">
          <w:t xml:space="preserve">with </w:t>
        </w:r>
      </w:ins>
      <w:r>
        <w:t xml:space="preserve">more detailed issues pertaining to each study </w:t>
      </w:r>
      <w:del w:id="19" w:author="Olga Perski (TAU)" w:date="2023-06-30T08:07:00Z">
        <w:r w:rsidDel="001019DF">
          <w:delText xml:space="preserve">are </w:delText>
        </w:r>
      </w:del>
      <w:r>
        <w:t xml:space="preserve">covered at the end of each chapter. The final sections of this chapter focus on the implications </w:t>
      </w:r>
      <w:ins w:id="20" w:author="Olga Perski (TAU)" w:date="2023-06-30T08:08:00Z">
        <w:r w:rsidR="001019DF">
          <w:t xml:space="preserve">of the work conducted </w:t>
        </w:r>
      </w:ins>
      <w:r>
        <w:t>for the understanding of Lassa fever epidemiology and provide</w:t>
      </w:r>
      <w:del w:id="21" w:author="Olga Perski (TAU)" w:date="2023-06-30T08:08:00Z">
        <w:r w:rsidDel="001019DF">
          <w:delText>s</w:delText>
        </w:r>
      </w:del>
      <w:r>
        <w:t xml:space="preserve"> suggestions for future research.</w:t>
      </w:r>
    </w:p>
    <w:p w14:paraId="682A52A9" w14:textId="77777777" w:rsidR="00E37051" w:rsidRDefault="00000000">
      <w:pPr>
        <w:pStyle w:val="Heading2"/>
      </w:pPr>
      <w:bookmarkStart w:id="22" w:name="principle-findings-of-the-thesis"/>
      <w:r>
        <w:t>Principle findings of the thesis</w:t>
      </w:r>
    </w:p>
    <w:p w14:paraId="3AB21EDF" w14:textId="7B0EFF1D" w:rsidR="00E37051" w:rsidRDefault="00000000">
      <w:pPr>
        <w:pStyle w:val="FirstParagraph"/>
      </w:pPr>
      <w:r>
        <w:t xml:space="preserve">Limited primary data from rodent trapping studies conducted in Sierra Leone hinders our understanding of the Lassa fever disease system (Monath et al. 1974; McCormick et al. 1987; Mahy 1992; Barnett et al. 2000; Leski et al. 2015; Bangura et al. 2021). Few comprehensive rodent ecological studies have been designed to </w:t>
      </w:r>
      <w:del w:id="23" w:author="Olga Perski (TAU)" w:date="2023-06-30T08:09:00Z">
        <w:r w:rsidDel="001019DF">
          <w:delText xml:space="preserve">specifically </w:delText>
        </w:r>
      </w:del>
      <w:r>
        <w:t xml:space="preserve">investigate the role of the broader rodent community in LASV transmission (Demby et al. 2001; Fichet-Calvet et al. 2005; Mariën et al. 2018; Mariën et al. 2020). Much of the available data </w:t>
      </w:r>
      <w:del w:id="24" w:author="Olga Perski (TAU)" w:date="2023-06-30T08:09:00Z">
        <w:r w:rsidDel="001019DF">
          <w:delText>is derived</w:delText>
        </w:r>
      </w:del>
      <w:ins w:id="25" w:author="Olga Perski (TAU)" w:date="2023-06-30T08:09:00Z">
        <w:r w:rsidR="001019DF">
          <w:t>come</w:t>
        </w:r>
      </w:ins>
      <w:r>
        <w:t xml:space="preserve"> from opportunistic sampling of rodents following Lassa fever outbreaks in human communities (Monath et al. 1974; Wulff, Fabiyi, and Monath 1975; Safronetz et al. 2010; Yadouleton et al. 2019; Happi et al. 2022). </w:t>
      </w:r>
      <w:del w:id="26" w:author="Olga Perski (TAU)" w:date="2023-06-30T08:09:00Z">
        <w:r w:rsidDel="001019DF">
          <w:delText>Consequently</w:delText>
        </w:r>
      </w:del>
      <w:ins w:id="27" w:author="Olga Perski (TAU)" w:date="2023-06-30T08:09:00Z">
        <w:r w:rsidR="001019DF">
          <w:t>Therefore</w:t>
        </w:r>
      </w:ins>
      <w:r>
        <w:t xml:space="preserve">, Chapter 2 </w:t>
      </w:r>
      <w:del w:id="28" w:author="Olga Perski (TAU)" w:date="2023-06-30T08:10:00Z">
        <w:r w:rsidDel="001019DF">
          <w:delText xml:space="preserve">presents </w:delText>
        </w:r>
      </w:del>
      <w:ins w:id="29" w:author="Olga Perski (TAU)" w:date="2023-06-30T08:10:00Z">
        <w:r w:rsidR="001019DF">
          <w:t xml:space="preserve">set out to conduct </w:t>
        </w:r>
      </w:ins>
      <w:r>
        <w:t xml:space="preserve">a </w:t>
      </w:r>
      <w:del w:id="30" w:author="Olga Perski (TAU)" w:date="2023-06-30T08:10:00Z">
        <w:r w:rsidDel="001019DF">
          <w:delText xml:space="preserve">quantitative </w:delText>
        </w:r>
      </w:del>
      <w:ins w:id="31" w:author="Olga Perski (TAU)" w:date="2023-06-30T08:11:00Z">
        <w:r w:rsidR="001019DF">
          <w:t>scoping</w:t>
        </w:r>
      </w:ins>
      <w:ins w:id="32" w:author="Olga Perski (TAU)" w:date="2023-06-30T08:10:00Z">
        <w:r w:rsidR="001019DF">
          <w:t xml:space="preserve"> </w:t>
        </w:r>
      </w:ins>
      <w:r>
        <w:t>review</w:t>
      </w:r>
      <w:ins w:id="33" w:author="Olga Perski (TAU)" w:date="2023-06-30T08:10:00Z">
        <w:r w:rsidR="001019DF">
          <w:t xml:space="preserve"> and quantitative synthesis</w:t>
        </w:r>
      </w:ins>
      <w:r>
        <w:t xml:space="preserve"> of existing </w:t>
      </w:r>
      <w:ins w:id="34" w:author="Olga Perski (TAU)" w:date="2023-06-30T08:10:00Z">
        <w:r w:rsidR="001019DF">
          <w:t xml:space="preserve">trapping </w:t>
        </w:r>
      </w:ins>
      <w:r>
        <w:t xml:space="preserve">studies to assess the current state of rodent and rodent-associated pathogen sampling across West Africa. The data from </w:t>
      </w:r>
      <w:del w:id="35" w:author="Olga Perski (TAU)" w:date="2023-06-30T08:10:00Z">
        <w:r w:rsidDel="001019DF">
          <w:delText xml:space="preserve">these </w:delText>
        </w:r>
      </w:del>
      <w:ins w:id="36" w:author="Olga Perski (TAU)" w:date="2023-06-30T08:10:00Z">
        <w:r w:rsidR="001019DF">
          <w:t xml:space="preserve">the included </w:t>
        </w:r>
      </w:ins>
      <w:r>
        <w:t xml:space="preserve">studies were </w:t>
      </w:r>
      <w:del w:id="37" w:author="Olga Perski (TAU)" w:date="2023-06-30T08:11:00Z">
        <w:r w:rsidDel="001019DF">
          <w:delText xml:space="preserve">synthesised and </w:delText>
        </w:r>
      </w:del>
      <w:r>
        <w:t>compiled into a database</w:t>
      </w:r>
      <w:ins w:id="38" w:author="Olga Perski (TAU)" w:date="2023-06-30T08:11:00Z">
        <w:r w:rsidR="001019DF">
          <w:t>,</w:t>
        </w:r>
      </w:ins>
      <w:r>
        <w:t xml:space="preserve"> made available for </w:t>
      </w:r>
      <w:ins w:id="39" w:author="Olga Perski (TAU)" w:date="2023-06-30T08:11:00Z">
        <w:r w:rsidR="001019DF">
          <w:t>re</w:t>
        </w:r>
      </w:ins>
      <w:r>
        <w:t>use by the scientific and public health community (Simons 2022c). Th</w:t>
      </w:r>
      <w:ins w:id="40" w:author="Olga Perski (TAU)" w:date="2023-06-30T08:11:00Z">
        <w:r w:rsidR="001019DF">
          <w:t>e scoping</w:t>
        </w:r>
      </w:ins>
      <w:del w:id="41" w:author="Olga Perski (TAU)" w:date="2023-06-30T08:11:00Z">
        <w:r w:rsidDel="001019DF">
          <w:delText>is</w:delText>
        </w:r>
      </w:del>
      <w:r>
        <w:t xml:space="preserve"> review </w:t>
      </w:r>
      <w:del w:id="42" w:author="Olga Perski (TAU)" w:date="2023-06-30T08:11:00Z">
        <w:r w:rsidDel="001019DF">
          <w:delText xml:space="preserve">revealed </w:delText>
        </w:r>
      </w:del>
      <w:ins w:id="43" w:author="Olga Perski (TAU)" w:date="2023-06-30T08:11:00Z">
        <w:r w:rsidR="001019DF">
          <w:t xml:space="preserve">found </w:t>
        </w:r>
      </w:ins>
      <w:r>
        <w:t xml:space="preserve">that primary rodent trapping </w:t>
      </w:r>
      <w:ins w:id="44" w:author="Olga Perski (TAU)" w:date="2023-06-30T08:11:00Z">
        <w:r w:rsidR="001019DF">
          <w:t xml:space="preserve">studies </w:t>
        </w:r>
      </w:ins>
      <w:del w:id="45" w:author="Olga Perski (TAU)" w:date="2023-06-30T08:12:00Z">
        <w:r w:rsidDel="001019DF">
          <w:delText xml:space="preserve">can </w:delText>
        </w:r>
      </w:del>
      <w:ins w:id="46" w:author="Olga Perski (TAU)" w:date="2023-06-30T08:12:00Z">
        <w:r w:rsidR="001019DF">
          <w:t xml:space="preserve">are needed to </w:t>
        </w:r>
      </w:ins>
      <w:r>
        <w:t xml:space="preserve">effectively complement </w:t>
      </w:r>
      <w:del w:id="47" w:author="Olga Perski (TAU)" w:date="2023-06-30T08:12:00Z">
        <w:r w:rsidDel="001019DF">
          <w:delText xml:space="preserve">consolidated </w:delText>
        </w:r>
      </w:del>
      <w:ins w:id="48" w:author="Olga Perski (TAU)" w:date="2023-06-30T08:12:00Z">
        <w:r w:rsidR="001019DF">
          <w:t xml:space="preserve">existing </w:t>
        </w:r>
      </w:ins>
      <w:r>
        <w:t xml:space="preserve">datasets (i.e., IUCN and GBIF) by expanding the geographic areas sampled. It also identified regions and host-pathogen associations that have been relatively under-sampled, </w:t>
      </w:r>
      <w:ins w:id="49" w:author="Olga Perski (TAU)" w:date="2023-06-30T08:12:00Z">
        <w:r w:rsidR="001019DF">
          <w:t xml:space="preserve">thus </w:t>
        </w:r>
      </w:ins>
      <w:r>
        <w:t xml:space="preserve">limiting the inference that can be drawn from </w:t>
      </w:r>
      <w:del w:id="50" w:author="Olga Perski (TAU)" w:date="2023-06-30T08:12:00Z">
        <w:r w:rsidDel="001019DF">
          <w:delText xml:space="preserve">currently </w:delText>
        </w:r>
      </w:del>
      <w:r>
        <w:t xml:space="preserve">available datasets. Furthermore, the developed measure of relative sampling bias </w:t>
      </w:r>
      <w:ins w:id="51" w:author="Olga Perski (TAU)" w:date="2023-06-30T08:13:00Z">
        <w:r w:rsidR="001019DF">
          <w:t xml:space="preserve">generated as part of the scoping review in Chapter 2 </w:t>
        </w:r>
      </w:ins>
      <w:r>
        <w:t xml:space="preserve">can be used to adjust for spatial and taxonomic biases in future </w:t>
      </w:r>
      <w:ins w:id="52" w:author="Olga Perski (TAU)" w:date="2023-06-30T08:13:00Z">
        <w:r w:rsidR="001019DF">
          <w:t xml:space="preserve">dynamical systems </w:t>
        </w:r>
      </w:ins>
      <w:r>
        <w:t>models, improving the prediction of zoonotic infectious disease emergence risk.</w:t>
      </w:r>
    </w:p>
    <w:p w14:paraId="5E57260E" w14:textId="4354C232" w:rsidR="00E37051" w:rsidRDefault="00000000">
      <w:pPr>
        <w:pStyle w:val="BodyText"/>
      </w:pPr>
      <w:del w:id="53" w:author="Olga Perski (TAU)" w:date="2023-06-30T08:14:00Z">
        <w:r w:rsidDel="007132F4">
          <w:lastRenderedPageBreak/>
          <w:delText xml:space="preserve">Building </w:delText>
        </w:r>
      </w:del>
      <w:del w:id="54" w:author="Olga Perski (TAU)" w:date="2023-06-30T08:13:00Z">
        <w:r w:rsidDel="007132F4">
          <w:delText>up</w:delText>
        </w:r>
      </w:del>
      <w:del w:id="55" w:author="Olga Perski (TAU)" w:date="2023-06-30T08:14:00Z">
        <w:r w:rsidDel="007132F4">
          <w:delText>on t</w:delText>
        </w:r>
      </w:del>
      <w:ins w:id="56" w:author="Olga Perski (TAU)" w:date="2023-06-30T08:14:00Z">
        <w:r w:rsidR="007132F4">
          <w:t>T</w:t>
        </w:r>
      </w:ins>
      <w:r>
        <w:t>he findings from Chapter 2 and the previous literature</w:t>
      </w:r>
      <w:ins w:id="57" w:author="Olga Perski (TAU)" w:date="2023-06-30T08:14:00Z">
        <w:r w:rsidR="007132F4">
          <w:t xml:space="preserve"> </w:t>
        </w:r>
      </w:ins>
      <w:del w:id="58" w:author="Olga Perski (TAU)" w:date="2023-06-30T08:14:00Z">
        <w:r w:rsidDel="007132F4">
          <w:delText>, it is evident</w:delText>
        </w:r>
      </w:del>
      <w:ins w:id="59" w:author="Olga Perski (TAU)" w:date="2023-06-30T08:14:00Z">
        <w:r w:rsidR="007132F4">
          <w:t>indicate</w:t>
        </w:r>
      </w:ins>
      <w:r>
        <w:t xml:space="preserve"> that multiple rodent host species </w:t>
      </w:r>
      <w:del w:id="60" w:author="Olga Perski (TAU)" w:date="2023-06-30T08:14:00Z">
        <w:r w:rsidDel="007132F4">
          <w:delText xml:space="preserve">potentially </w:delText>
        </w:r>
      </w:del>
      <w:ins w:id="61" w:author="Olga Perski (TAU)" w:date="2023-06-30T08:14:00Z">
        <w:r w:rsidR="007132F4">
          <w:t xml:space="preserve">likely </w:t>
        </w:r>
      </w:ins>
      <w:r>
        <w:t xml:space="preserve">contribute to LASV transmission and maintenance among rodent populations (Wulff, Fabiyi, and Monath 1975; Demby et al. 2001; Fichet-Calvet et al. 2014; Olayemi et al. 2016; Yadouleton et al. 2019). However, data remain limited regarding the structure of these rodent populations within multi-species communities, particularly </w:t>
      </w:r>
      <w:del w:id="62" w:author="Olga Perski (TAU)" w:date="2023-06-30T08:14:00Z">
        <w:r w:rsidDel="007132F4">
          <w:delText xml:space="preserve">in </w:delText>
        </w:r>
      </w:del>
      <w:ins w:id="63" w:author="Olga Perski (TAU)" w:date="2023-06-30T08:14:00Z">
        <w:r w:rsidR="007132F4">
          <w:t>w</w:t>
        </w:r>
      </w:ins>
      <w:ins w:id="64" w:author="Olga Perski (TAU)" w:date="2023-06-30T08:15:00Z">
        <w:r w:rsidR="007132F4">
          <w:t>ith regards to</w:t>
        </w:r>
      </w:ins>
      <w:del w:id="65" w:author="Olga Perski (TAU)" w:date="2023-06-30T08:15:00Z">
        <w:r w:rsidDel="007132F4">
          <w:delText>terms of</w:delText>
        </w:r>
      </w:del>
      <w:r>
        <w:t xml:space="preserve"> how the</w:t>
      </w:r>
      <w:ins w:id="66" w:author="Olga Perski (TAU)" w:date="2023-06-30T08:15:00Z">
        <w:r w:rsidR="008B5C52">
          <w:t xml:space="preserve"> structure of these</w:t>
        </w:r>
      </w:ins>
      <w:del w:id="67" w:author="Olga Perski (TAU)" w:date="2023-06-30T08:15:00Z">
        <w:r w:rsidDel="008B5C52">
          <w:delText>se</w:delText>
        </w:r>
      </w:del>
      <w:r>
        <w:t xml:space="preserve"> communities may change across anthropogenic land use gradients. To address this knowledge gap, a three-year rodent trapping study was designed and implemented in a Lassa fever endemic region of Eastern Sierra Leone</w:t>
      </w:r>
      <w:ins w:id="68" w:author="Olga Perski (TAU)" w:date="2023-06-30T08:16:00Z">
        <w:r w:rsidR="008B5C52">
          <w:t xml:space="preserve">. This longitudinal </w:t>
        </w:r>
      </w:ins>
      <w:ins w:id="69" w:author="Olga Perski (TAU)" w:date="2023-06-30T08:17:00Z">
        <w:r w:rsidR="008B5C52">
          <w:t>study aimed</w:t>
        </w:r>
      </w:ins>
      <w:ins w:id="70" w:author="Olga Perski (TAU)" w:date="2023-06-30T08:16:00Z">
        <w:r w:rsidR="008B5C52">
          <w:t xml:space="preserve"> </w:t>
        </w:r>
      </w:ins>
      <w:ins w:id="71" w:author="Olga Perski (TAU)" w:date="2023-06-30T08:17:00Z">
        <w:r w:rsidR="008B5C52">
          <w:t>to sample</w:t>
        </w:r>
      </w:ins>
      <w:del w:id="72" w:author="Olga Perski (TAU)" w:date="2023-06-30T08:16:00Z">
        <w:r w:rsidDel="008B5C52">
          <w:delText>. The study aimed to sample to</w:delText>
        </w:r>
      </w:del>
      <w:r>
        <w:t xml:space="preserve"> rodent communities across a land use </w:t>
      </w:r>
      <w:del w:id="73" w:author="Olga Perski (TAU)" w:date="2023-06-30T08:16:00Z">
        <w:r w:rsidDel="008B5C52">
          <w:delText>gradietn</w:delText>
        </w:r>
      </w:del>
      <w:ins w:id="74" w:author="Olga Perski (TAU)" w:date="2023-06-30T08:16:00Z">
        <w:r w:rsidR="008B5C52">
          <w:t>gradient</w:t>
        </w:r>
      </w:ins>
      <w:del w:id="75" w:author="Olga Perski (TAU)" w:date="2023-06-30T08:16:00Z">
        <w:r w:rsidDel="008B5C52">
          <w:delText>,</w:delText>
        </w:r>
      </w:del>
      <w:r>
        <w:t xml:space="preserve"> ranging from natural forest settings to agriculture areas and human habitation</w:t>
      </w:r>
      <w:ins w:id="76" w:author="Olga Perski (TAU)" w:date="2023-06-30T08:17:00Z">
        <w:r w:rsidR="008B5C52">
          <w:t xml:space="preserve">, with a view to </w:t>
        </w:r>
      </w:ins>
      <w:del w:id="77" w:author="Olga Perski (TAU)" w:date="2023-06-30T08:17:00Z">
        <w:r w:rsidDel="008B5C52">
          <w:delText xml:space="preserve">, in order to </w:delText>
        </w:r>
      </w:del>
      <w:proofErr w:type="spellStart"/>
      <w:r>
        <w:t>characterise</w:t>
      </w:r>
      <w:proofErr w:type="spellEnd"/>
      <w:r>
        <w:t xml:space="preserve"> the rodent communities within these habitats. Sampling was conducted at </w:t>
      </w:r>
      <w:ins w:id="78" w:author="Olga Perski (TAU)" w:date="2023-06-30T08:17:00Z">
        <w:r w:rsidR="008B5C52">
          <w:t xml:space="preserve">a </w:t>
        </w:r>
      </w:ins>
      <w:r>
        <w:t xml:space="preserve">high temporal </w:t>
      </w:r>
      <w:del w:id="79" w:author="Olga Perski (TAU)" w:date="2023-06-30T08:17:00Z">
        <w:r w:rsidDel="008B5C52">
          <w:delText xml:space="preserve">frequency </w:delText>
        </w:r>
      </w:del>
      <w:ins w:id="80" w:author="Olga Perski (TAU)" w:date="2023-06-30T08:17:00Z">
        <w:r w:rsidR="008B5C52">
          <w:t xml:space="preserve">resolution </w:t>
        </w:r>
      </w:ins>
      <w:r>
        <w:t>to account for expected seasonal dynamics in rodent occupancy and abundance.</w:t>
      </w:r>
      <w:ins w:id="81" w:author="Olga Perski (TAU)" w:date="2023-06-30T08:17:00Z">
        <w:r w:rsidR="008B5C52">
          <w:t xml:space="preserve"> The findings from the </w:t>
        </w:r>
      </w:ins>
      <w:ins w:id="82" w:author="Olga Perski (TAU)" w:date="2023-06-30T08:18:00Z">
        <w:r w:rsidR="008B5C52">
          <w:t xml:space="preserve">longitudinal study were presented in Chapters 3 and 4, </w:t>
        </w:r>
        <w:proofErr w:type="spellStart"/>
        <w:r w:rsidR="008B5C52">
          <w:t>summarised</w:t>
        </w:r>
        <w:proofErr w:type="spellEnd"/>
        <w:r w:rsidR="008B5C52">
          <w:t xml:space="preserve"> below.</w:t>
        </w:r>
      </w:ins>
    </w:p>
    <w:p w14:paraId="505BC725" w14:textId="5C9E3EF9" w:rsidR="00E37051" w:rsidDel="00CF050E" w:rsidRDefault="008B5C52">
      <w:pPr>
        <w:pStyle w:val="BodyText"/>
        <w:rPr>
          <w:del w:id="83" w:author="Olga Perski (TAU)" w:date="2023-06-30T08:22:00Z"/>
        </w:rPr>
      </w:pPr>
      <w:ins w:id="84" w:author="Olga Perski (TAU)" w:date="2023-06-30T08:18:00Z">
        <w:r>
          <w:t xml:space="preserve">Chapter 3 </w:t>
        </w:r>
      </w:ins>
      <w:del w:id="85" w:author="Olga Perski (TAU)" w:date="2023-06-30T08:18:00Z">
        <w:r w:rsidDel="008B5C52">
          <w:delText>The study revealed</w:delText>
        </w:r>
      </w:del>
      <w:ins w:id="86" w:author="Olga Perski (TAU)" w:date="2023-06-30T08:18:00Z">
        <w:r>
          <w:t>foun</w:t>
        </w:r>
      </w:ins>
      <w:ins w:id="87" w:author="Olga Perski (TAU)" w:date="2023-06-30T08:19:00Z">
        <w:r>
          <w:t>d</w:t>
        </w:r>
      </w:ins>
      <w:r>
        <w:t xml:space="preserve"> that the primary host of LASV (</w:t>
      </w:r>
      <w:r>
        <w:rPr>
          <w:i/>
          <w:iCs/>
        </w:rPr>
        <w:t>M. natalensis</w:t>
      </w:r>
      <w:r>
        <w:t>) had a high probability of occurrence in areas of human habitation and agricultural settings, while being effectively absent from less anthropogenically disturbed forest habitats. However, in locations of high human population density, this species was found to occur at much lower rates than previously expected. If</w:t>
      </w:r>
      <w:del w:id="88" w:author="Olga Perski (TAU)" w:date="2023-06-30T08:19:00Z">
        <w:r w:rsidDel="008B5C52">
          <w:delText>,</w:delText>
        </w:r>
      </w:del>
      <w:r>
        <w:t xml:space="preserve"> occurrence of </w:t>
      </w:r>
      <w:r>
        <w:rPr>
          <w:i/>
          <w:iCs/>
        </w:rPr>
        <w:t>M. natalensis</w:t>
      </w:r>
      <w:r>
        <w:t xml:space="preserve"> generates the greatest risk of subsequent human infection with LASV</w:t>
      </w:r>
      <w:ins w:id="89" w:author="Olga Perski (TAU)" w:date="2023-06-30T08:19:00Z">
        <w:r>
          <w:t xml:space="preserve"> (</w:t>
        </w:r>
      </w:ins>
      <w:del w:id="90" w:author="Olga Perski (TAU)" w:date="2023-06-30T08:19:00Z">
        <w:r w:rsidDel="008B5C52">
          <w:delText xml:space="preserve">, </w:delText>
        </w:r>
      </w:del>
      <w:r>
        <w:t xml:space="preserve">as suggested by </w:t>
      </w:r>
      <w:del w:id="91" w:author="Olga Perski (TAU)" w:date="2023-06-30T08:19:00Z">
        <w:r w:rsidDel="008B5C52">
          <w:delText xml:space="preserve">current </w:delText>
        </w:r>
      </w:del>
      <w:ins w:id="92" w:author="Olga Perski (TAU)" w:date="2023-06-30T08:19:00Z">
        <w:r>
          <w:t xml:space="preserve">available </w:t>
        </w:r>
      </w:ins>
      <w:r>
        <w:t>evidence</w:t>
      </w:r>
      <w:ins w:id="93" w:author="Olga Perski (TAU)" w:date="2023-06-30T08:19:00Z">
        <w:r>
          <w:t xml:space="preserve"> prior to </w:t>
        </w:r>
      </w:ins>
      <w:ins w:id="94" w:author="Olga Perski (TAU)" w:date="2023-06-30T08:20:00Z">
        <w:r>
          <w:t>this study</w:t>
        </w:r>
      </w:ins>
      <w:ins w:id="95" w:author="Olga Perski (TAU)" w:date="2023-06-30T08:19:00Z">
        <w:r>
          <w:t>)</w:t>
        </w:r>
      </w:ins>
      <w:ins w:id="96" w:author="Olga Perski (TAU)" w:date="2023-06-30T08:20:00Z">
        <w:r>
          <w:t>,</w:t>
        </w:r>
      </w:ins>
      <w:del w:id="97" w:author="Olga Perski (TAU)" w:date="2023-06-30T08:19:00Z">
        <w:r w:rsidDel="008B5C52">
          <w:delText>,</w:delText>
        </w:r>
      </w:del>
      <w:r>
        <w:t xml:space="preserve"> </w:t>
      </w:r>
      <w:del w:id="98" w:author="Olga Perski (TAU)" w:date="2023-06-30T08:20:00Z">
        <w:r w:rsidDel="008B5C52">
          <w:delText xml:space="preserve">it would be expected that </w:delText>
        </w:r>
      </w:del>
      <w:r>
        <w:t xml:space="preserve">the risk of LASV spillover from rodent communities would </w:t>
      </w:r>
      <w:ins w:id="99" w:author="Olga Perski (TAU)" w:date="2023-06-30T08:20:00Z">
        <w:r>
          <w:t xml:space="preserve">be expected to </w:t>
        </w:r>
      </w:ins>
      <w:r>
        <w:t xml:space="preserve">increase along an anthropogenic gradient from forest to villages (Bonwitt et al. 2017). However, </w:t>
      </w:r>
      <w:ins w:id="100" w:author="Olga Perski (TAU)" w:date="2023-06-30T08:21:00Z">
        <w:r>
          <w:t xml:space="preserve">as indicated by the findings in Chapter 3, </w:t>
        </w:r>
      </w:ins>
      <w:r>
        <w:t xml:space="preserve">the magnitude of this risk may be </w:t>
      </w:r>
      <w:del w:id="101" w:author="Olga Perski (TAU)" w:date="2023-06-30T08:21:00Z">
        <w:r w:rsidDel="008B5C52">
          <w:delText xml:space="preserve">importantly </w:delText>
        </w:r>
      </w:del>
      <w:ins w:id="102" w:author="Olga Perski (TAU)" w:date="2023-06-30T08:21:00Z">
        <w:r>
          <w:t xml:space="preserve">substantially </w:t>
        </w:r>
      </w:ins>
      <w:r>
        <w:t xml:space="preserve">reduced in highly urbanised settings </w:t>
      </w:r>
      <w:del w:id="103" w:author="Olga Perski (TAU)" w:date="2023-06-30T08:21:00Z">
        <w:r w:rsidDel="008B5C52">
          <w:delText xml:space="preserve">by </w:delText>
        </w:r>
      </w:del>
      <w:ins w:id="104" w:author="Olga Perski (TAU)" w:date="2023-06-30T08:21:00Z">
        <w:r>
          <w:t xml:space="preserve">due to </w:t>
        </w:r>
      </w:ins>
      <w:r>
        <w:t>the low prevalence of the primary rodent host species.</w:t>
      </w:r>
      <w:ins w:id="105" w:author="Olga Perski (TAU)" w:date="2023-06-30T08:22:00Z">
        <w:r w:rsidR="00CF050E">
          <w:t xml:space="preserve"> </w:t>
        </w:r>
      </w:ins>
    </w:p>
    <w:p w14:paraId="6BF3AB08" w14:textId="5F846808" w:rsidR="00E37051" w:rsidDel="00283D49" w:rsidRDefault="00000000" w:rsidP="00283D49">
      <w:pPr>
        <w:pStyle w:val="BodyText"/>
        <w:rPr>
          <w:del w:id="106" w:author="Olga Perski (TAU)" w:date="2023-06-30T08:26:00Z"/>
        </w:rPr>
      </w:pPr>
      <w:r>
        <w:t>Furthermore, important biotic interactions between species were observed within the</w:t>
      </w:r>
      <w:del w:id="107" w:author="Olga Perski (TAU)" w:date="2023-06-30T08:22:00Z">
        <w:r w:rsidDel="00CF050E">
          <w:delText>se</w:delText>
        </w:r>
      </w:del>
      <w:r>
        <w:t xml:space="preserve"> rodent communities. For example, the presence of an invasive rodent species (</w:t>
      </w:r>
      <w:r>
        <w:rPr>
          <w:i/>
          <w:iCs/>
        </w:rPr>
        <w:t>M. musculus</w:t>
      </w:r>
      <w:r>
        <w:t xml:space="preserve">), exclusively detected in areas with high human population density, exhibited a negative association with the occurrence of </w:t>
      </w:r>
      <w:r>
        <w:rPr>
          <w:i/>
          <w:iCs/>
        </w:rPr>
        <w:t>M. natalensis</w:t>
      </w:r>
      <w:r>
        <w:t xml:space="preserve"> and other native rodent species. In contrast, the association between another invasive rodent (</w:t>
      </w:r>
      <w:r>
        <w:rPr>
          <w:i/>
          <w:iCs/>
        </w:rPr>
        <w:t>R. rattus</w:t>
      </w:r>
      <w:r>
        <w:t xml:space="preserve">) and native rodent species showed common co-occurrence patterns. </w:t>
      </w:r>
      <w:ins w:id="108" w:author="Olga Perski (TAU)" w:date="2023-06-30T08:24:00Z">
        <w:r w:rsidR="00CF050E">
          <w:t xml:space="preserve">As proposed by other researchers (Lippens et al. 2017), </w:t>
        </w:r>
      </w:ins>
      <w:del w:id="109" w:author="Olga Perski (TAU)" w:date="2023-06-30T08:24:00Z">
        <w:r w:rsidDel="00CF050E">
          <w:delText>T</w:delText>
        </w:r>
      </w:del>
      <w:ins w:id="110" w:author="Olga Perski (TAU)" w:date="2023-06-30T08:24:00Z">
        <w:r w:rsidR="00CF050E">
          <w:t>t</w:t>
        </w:r>
      </w:ins>
      <w:r>
        <w:t xml:space="preserve">hese findings </w:t>
      </w:r>
      <w:del w:id="111" w:author="Olga Perski (TAU)" w:date="2023-06-30T08:24:00Z">
        <w:r w:rsidDel="00CF050E">
          <w:delText xml:space="preserve">indicate </w:delText>
        </w:r>
      </w:del>
      <w:ins w:id="112" w:author="Olga Perski (TAU)" w:date="2023-06-30T08:24:00Z">
        <w:r w:rsidR="00CF050E">
          <w:t xml:space="preserve">may be interpreted to suggest </w:t>
        </w:r>
      </w:ins>
      <w:r>
        <w:t>that the ongoing range expansion of these invasive species in West Africa will lead to biotic interactions that could influence the distribution of native rodent species across the region</w:t>
      </w:r>
      <w:del w:id="113" w:author="Olga Perski (TAU)" w:date="2023-06-30T08:24:00Z">
        <w:r w:rsidDel="00CF050E">
          <w:delText xml:space="preserve"> (Lippens et al. 2017)</w:delText>
        </w:r>
      </w:del>
      <w:r>
        <w:t xml:space="preserve">. While there is some evidence of LASV infection in both </w:t>
      </w:r>
      <w:r>
        <w:rPr>
          <w:i/>
          <w:iCs/>
        </w:rPr>
        <w:t>M. musculus</w:t>
      </w:r>
      <w:r>
        <w:t xml:space="preserve"> and </w:t>
      </w:r>
      <w:r>
        <w:rPr>
          <w:i/>
          <w:iCs/>
        </w:rPr>
        <w:t>R. rattus</w:t>
      </w:r>
      <w:r>
        <w:t>, the</w:t>
      </w:r>
      <w:del w:id="114" w:author="Olga Perski (TAU)" w:date="2023-06-30T08:25:00Z">
        <w:r w:rsidDel="00CF050E">
          <w:delText>ir</w:delText>
        </w:r>
      </w:del>
      <w:r>
        <w:t xml:space="preserve"> contribution to onward transmission among rodents</w:t>
      </w:r>
      <w:ins w:id="115" w:author="Olga Perski (TAU)" w:date="2023-06-30T08:25:00Z">
        <w:r w:rsidR="00CF050E">
          <w:t xml:space="preserve"> by these </w:t>
        </w:r>
        <w:r w:rsidR="00283D49">
          <w:t>two species</w:t>
        </w:r>
      </w:ins>
      <w:r>
        <w:t xml:space="preserve"> is currently </w:t>
      </w:r>
      <w:del w:id="116" w:author="Olga Perski (TAU)" w:date="2023-06-30T08:25:00Z">
        <w:r w:rsidDel="00283D49">
          <w:delText>unknown but</w:delText>
        </w:r>
      </w:del>
      <w:ins w:id="117" w:author="Olga Perski (TAU)" w:date="2023-06-30T08:25:00Z">
        <w:r w:rsidR="00283D49">
          <w:t>unknown but</w:t>
        </w:r>
      </w:ins>
      <w:r>
        <w:t xml:space="preserve"> expected to be minimal compared </w:t>
      </w:r>
      <w:del w:id="118" w:author="Olga Perski (TAU)" w:date="2023-06-30T08:25:00Z">
        <w:r w:rsidDel="00283D49">
          <w:delText xml:space="preserve">to </w:delText>
        </w:r>
      </w:del>
      <w:ins w:id="119" w:author="Olga Perski (TAU)" w:date="2023-06-30T08:25:00Z">
        <w:r w:rsidR="00283D49">
          <w:t xml:space="preserve">with </w:t>
        </w:r>
      </w:ins>
      <w:r>
        <w:rPr>
          <w:i/>
          <w:iCs/>
        </w:rPr>
        <w:t>M. natalensis</w:t>
      </w:r>
      <w:r>
        <w:t xml:space="preserve"> (Demby et al. 2001). Therefore, </w:t>
      </w:r>
      <w:del w:id="120" w:author="Olga Perski (TAU)" w:date="2023-06-30T08:25:00Z">
        <w:r w:rsidDel="00283D49">
          <w:delText xml:space="preserve">the </w:delText>
        </w:r>
      </w:del>
      <w:r>
        <w:t>potential changes in rodent community structure due to land use changes and invasive species range expansion are likely to alter LASV pathogen dynamics within the endemic region and have important implications for the risk of Lassa fever outbreaks.</w:t>
      </w:r>
      <w:ins w:id="121" w:author="Olga Perski (TAU)" w:date="2023-06-30T08:26:00Z">
        <w:r w:rsidR="00283D49">
          <w:t xml:space="preserve"> </w:t>
        </w:r>
      </w:ins>
    </w:p>
    <w:p w14:paraId="5EB0AA7C" w14:textId="77777777" w:rsidR="00283D49" w:rsidRDefault="00283D49">
      <w:pPr>
        <w:pStyle w:val="BodyText"/>
        <w:rPr>
          <w:ins w:id="122" w:author="Olga Perski (TAU)" w:date="2023-06-30T08:29:00Z"/>
        </w:rPr>
      </w:pPr>
    </w:p>
    <w:p w14:paraId="7DF554E1" w14:textId="76191CB1" w:rsidR="00E37051" w:rsidDel="00283D49" w:rsidRDefault="00000000" w:rsidP="00283D49">
      <w:pPr>
        <w:pStyle w:val="BodyText"/>
        <w:rPr>
          <w:del w:id="123" w:author="Olga Perski (TAU)" w:date="2023-06-30T08:29:00Z"/>
        </w:rPr>
      </w:pPr>
      <w:del w:id="124" w:author="Olga Perski (TAU)" w:date="2023-06-30T08:26:00Z">
        <w:r w:rsidDel="00283D49">
          <w:lastRenderedPageBreak/>
          <w:delText xml:space="preserve">The findings from </w:delText>
        </w:r>
      </w:del>
      <w:r>
        <w:t xml:space="preserve">Chapter </w:t>
      </w:r>
      <w:ins w:id="125" w:author="Olga Perski (TAU)" w:date="2023-06-30T08:29:00Z">
        <w:r w:rsidR="00283D49">
          <w:t>4</w:t>
        </w:r>
      </w:ins>
      <w:del w:id="126" w:author="Olga Perski (TAU)" w:date="2023-06-30T08:29:00Z">
        <w:r w:rsidDel="00283D49">
          <w:delText>3</w:delText>
        </w:r>
      </w:del>
      <w:r>
        <w:t xml:space="preserve"> highlight</w:t>
      </w:r>
      <w:ins w:id="127" w:author="Olga Perski (TAU)" w:date="2023-06-30T08:26:00Z">
        <w:r w:rsidR="00283D49">
          <w:t>s</w:t>
        </w:r>
      </w:ins>
      <w:r>
        <w:t xml:space="preserve"> the heterogenous contact rates within rodent communities in Sierra Leone, which </w:t>
      </w:r>
      <w:del w:id="128" w:author="Olga Perski (TAU)" w:date="2023-06-30T08:27:00Z">
        <w:r w:rsidDel="00283D49">
          <w:delText>play a crucial role</w:delText>
        </w:r>
      </w:del>
      <w:ins w:id="129" w:author="Olga Perski (TAU)" w:date="2023-06-30T08:27:00Z">
        <w:r w:rsidR="00283D49">
          <w:t>has an impact on</w:t>
        </w:r>
      </w:ins>
      <w:del w:id="130" w:author="Olga Perski (TAU)" w:date="2023-06-30T08:27:00Z">
        <w:r w:rsidDel="00283D49">
          <w:delText xml:space="preserve"> </w:delText>
        </w:r>
      </w:del>
      <w:ins w:id="131" w:author="Olga Perski (TAU)" w:date="2023-06-30T08:26:00Z">
        <w:r w:rsidR="00283D49">
          <w:t xml:space="preserve"> </w:t>
        </w:r>
      </w:ins>
      <w:r>
        <w:t>pathogen transmission. Th</w:t>
      </w:r>
      <w:ins w:id="132" w:author="Olga Perski (TAU)" w:date="2023-06-30T08:27:00Z">
        <w:r w:rsidR="00283D49">
          <w:t>e</w:t>
        </w:r>
      </w:ins>
      <w:del w:id="133" w:author="Olga Perski (TAU)" w:date="2023-06-30T08:27:00Z">
        <w:r w:rsidDel="00283D49">
          <w:delText>is</w:delText>
        </w:r>
      </w:del>
      <w:r>
        <w:t xml:space="preserve"> analysis </w:t>
      </w:r>
      <w:del w:id="134" w:author="Olga Perski (TAU)" w:date="2023-06-30T08:27:00Z">
        <w:r w:rsidDel="00283D49">
          <w:delText xml:space="preserve">revealed </w:delText>
        </w:r>
      </w:del>
      <w:ins w:id="135" w:author="Olga Perski (TAU)" w:date="2023-06-30T08:27:00Z">
        <w:r w:rsidR="00283D49">
          <w:t xml:space="preserve">showed </w:t>
        </w:r>
      </w:ins>
      <w:r>
        <w:t xml:space="preserve">that rodent contact networks across the anthropogenic land use gradient exhibit characteristics of sparse networks, with a similar number of contacts for each individual rodent. However, there is significant heterogeneity in network structure within and between land use types. Specifically, </w:t>
      </w:r>
      <w:r>
        <w:rPr>
          <w:i/>
          <w:iCs/>
        </w:rPr>
        <w:t>M. natalensis</w:t>
      </w:r>
      <w:r>
        <w:t xml:space="preserve"> was found to have a higher likelihood of forming intra-specific contacts compared </w:t>
      </w:r>
      <w:del w:id="136" w:author="Olga Perski (TAU)" w:date="2023-06-30T08:28:00Z">
        <w:r w:rsidDel="00283D49">
          <w:delText xml:space="preserve">to </w:delText>
        </w:r>
      </w:del>
      <w:ins w:id="137" w:author="Olga Perski (TAU)" w:date="2023-06-30T08:28:00Z">
        <w:r w:rsidR="00283D49">
          <w:t xml:space="preserve">with </w:t>
        </w:r>
      </w:ins>
      <w:r>
        <w:t xml:space="preserve">inter-specific contacts. These differential contact rates could promote pathogen transmission if other species were to be </w:t>
      </w:r>
      <w:del w:id="138" w:author="Olga Perski (TAU)" w:date="2023-06-30T08:28:00Z">
        <w:r w:rsidDel="00283D49">
          <w:delText xml:space="preserve">proven to be </w:delText>
        </w:r>
      </w:del>
      <w:r>
        <w:t xml:space="preserve">less competent hosts (Luis, Kuenzi, and Mills 2018). Intra-specific contacts among </w:t>
      </w:r>
      <w:r>
        <w:rPr>
          <w:i/>
          <w:iCs/>
        </w:rPr>
        <w:t>M. natalensis</w:t>
      </w:r>
      <w:r>
        <w:t xml:space="preserve"> were more prevalent within agricultural settings than in areas of human habitation, suggesting that while human infection primarily occurs in hum</w:t>
      </w:r>
      <w:ins w:id="139" w:author="Olga Perski (TAU)" w:date="2023-06-30T08:28:00Z">
        <w:r w:rsidR="00283D49">
          <w:t>a</w:t>
        </w:r>
      </w:ins>
      <w:del w:id="140" w:author="Olga Perski (TAU)" w:date="2023-06-30T08:28:00Z">
        <w:r w:rsidDel="00283D49">
          <w:delText>s</w:delText>
        </w:r>
      </w:del>
      <w:r>
        <w:t xml:space="preserve">n habitation settings, transmission among rodent populations </w:t>
      </w:r>
      <w:del w:id="141" w:author="Olga Perski (TAU)" w:date="2023-06-30T08:28:00Z">
        <w:r w:rsidDel="00283D49">
          <w:delText xml:space="preserve">could </w:delText>
        </w:r>
      </w:del>
      <w:ins w:id="142" w:author="Olga Perski (TAU)" w:date="2023-06-30T08:28:00Z">
        <w:r w:rsidR="00283D49">
          <w:t xml:space="preserve">may </w:t>
        </w:r>
      </w:ins>
      <w:r>
        <w:t>predominantly occur</w:t>
      </w:r>
      <w:del w:id="143" w:author="Olga Perski (TAU)" w:date="2023-06-30T08:28:00Z">
        <w:r w:rsidDel="00283D49">
          <w:delText>s</w:delText>
        </w:r>
      </w:del>
      <w:r>
        <w:t xml:space="preserve"> in agricultural settings. This finding could have important implications for public health interventions aiming to control the transmission of LASV among rodent populations if rodent control is solely focu</w:t>
      </w:r>
      <w:del w:id="144" w:author="Olga Perski (TAU)" w:date="2023-06-30T08:33:00Z">
        <w:r w:rsidDel="0063017E">
          <w:delText>s</w:delText>
        </w:r>
      </w:del>
      <w:r>
        <w:t>sed on villages.</w:t>
      </w:r>
      <w:ins w:id="145" w:author="Olga Perski (TAU)" w:date="2023-06-30T08:29:00Z">
        <w:r w:rsidR="00283D49">
          <w:t xml:space="preserve"> </w:t>
        </w:r>
      </w:ins>
    </w:p>
    <w:p w14:paraId="47C6290F" w14:textId="36C3539D" w:rsidR="00E37051" w:rsidRDefault="00000000">
      <w:pPr>
        <w:pStyle w:val="BodyText"/>
      </w:pPr>
      <w:r>
        <w:t xml:space="preserve">Lastly, </w:t>
      </w:r>
      <w:del w:id="146" w:author="Olga Perski (TAU)" w:date="2023-06-30T08:29:00Z">
        <w:r w:rsidDel="00283D49">
          <w:delText>this study</w:delText>
        </w:r>
      </w:del>
      <w:ins w:id="147" w:author="Olga Perski (TAU)" w:date="2023-06-30T08:29:00Z">
        <w:r w:rsidR="00283D49">
          <w:t>Chapter 4</w:t>
        </w:r>
      </w:ins>
      <w:r>
        <w:t xml:space="preserve"> found low</w:t>
      </w:r>
      <w:ins w:id="148" w:author="Olga Perski (TAU)" w:date="2023-06-30T08:33:00Z">
        <w:r w:rsidR="0063017E">
          <w:t>er than expected</w:t>
        </w:r>
      </w:ins>
      <w:r>
        <w:t xml:space="preserve"> prevalence of antibodies to LASV in the sampled rodent communities within an area of Sierra Leone considered </w:t>
      </w:r>
      <w:ins w:id="149" w:author="Olga Perski (TAU)" w:date="2023-06-30T08:29:00Z">
        <w:r w:rsidR="00283D49">
          <w:t xml:space="preserve">a </w:t>
        </w:r>
      </w:ins>
      <w:r>
        <w:t>highly endemic area for Lassa fever. A total of 684 rodents were trapped over 43,266 trap nights, resulting in a prevalence of antibodies to LASV of 3.3%. This is substantially lower than has been detected elsewhere in the region (e.g., up to 67% in Guinea and 76% in Nigeria)</w:t>
      </w:r>
      <w:ins w:id="150" w:author="Olga Perski (TAU)" w:date="2023-06-30T08:30:00Z">
        <w:r w:rsidR="00283D49">
          <w:t>,</w:t>
        </w:r>
      </w:ins>
      <w:r>
        <w:t xml:space="preserve"> although </w:t>
      </w:r>
      <w:ins w:id="151" w:author="Olga Perski (TAU)" w:date="2023-06-30T08:34:00Z">
        <w:r w:rsidR="0063017E">
          <w:t xml:space="preserve">it must be noted that </w:t>
        </w:r>
      </w:ins>
      <w:r>
        <w:t>the methodologies of these studies varied</w:t>
      </w:r>
      <w:ins w:id="152" w:author="Olga Perski (TAU)" w:date="2023-06-30T08:34:00Z">
        <w:r w:rsidR="0063017E">
          <w:t xml:space="preserve"> greatly</w:t>
        </w:r>
      </w:ins>
      <w:r>
        <w:t xml:space="preserve"> (Fichet-Calvet et al. 2007; Adesina et al. 2023). Previous studies in Sierra Leone and Nigeria have typically relied on opportunistic trapping of rodents in locations during a known outbreak (Monath et al. 1974; Wulff, Fabiyi, and Monath 1975; Happi et al. 2022). In contrast, longer term studies in Guinea have found high rodent seroprevalence in locations that do not typically report human Lassa fever cases (Fichet-Calvet et al. 2007). Th</w:t>
      </w:r>
      <w:ins w:id="153" w:author="Olga Perski (TAU)" w:date="2023-06-30T08:30:00Z">
        <w:r w:rsidR="00283D49">
          <w:t>erefore, the</w:t>
        </w:r>
      </w:ins>
      <w:del w:id="154" w:author="Olga Perski (TAU)" w:date="2023-06-30T08:30:00Z">
        <w:r w:rsidDel="00283D49">
          <w:delText>is</w:delText>
        </w:r>
      </w:del>
      <w:r>
        <w:t xml:space="preserve"> finding</w:t>
      </w:r>
      <w:ins w:id="155" w:author="Olga Perski (TAU)" w:date="2023-06-30T08:30:00Z">
        <w:r w:rsidR="00283D49">
          <w:t>s from Chapter 4</w:t>
        </w:r>
      </w:ins>
      <w:r>
        <w:t xml:space="preserve"> underscore</w:t>
      </w:r>
      <w:del w:id="156" w:author="Olga Perski (TAU)" w:date="2023-06-30T08:30:00Z">
        <w:r w:rsidDel="00283D49">
          <w:delText>s</w:delText>
        </w:r>
      </w:del>
      <w:r>
        <w:t xml:space="preserve"> the challenges in understanding the complex </w:t>
      </w:r>
      <w:del w:id="157" w:author="Olga Perski (TAU)" w:date="2023-06-30T08:30:00Z">
        <w:r w:rsidDel="00283D49">
          <w:delText xml:space="preserve">dynamics </w:delText>
        </w:r>
      </w:del>
      <w:ins w:id="158" w:author="Olga Perski (TAU)" w:date="2023-06-30T08:30:00Z">
        <w:r w:rsidR="00283D49">
          <w:t>inter</w:t>
        </w:r>
      </w:ins>
      <w:ins w:id="159" w:author="Olga Perski (TAU)" w:date="2023-06-30T08:31:00Z">
        <w:r w:rsidR="00283D49">
          <w:t>play</w:t>
        </w:r>
      </w:ins>
      <w:ins w:id="160" w:author="Olga Perski (TAU)" w:date="2023-06-30T08:30:00Z">
        <w:r w:rsidR="00283D49">
          <w:t xml:space="preserve"> </w:t>
        </w:r>
      </w:ins>
      <w:r>
        <w:t xml:space="preserve">between rodent </w:t>
      </w:r>
      <w:del w:id="161" w:author="Olga Perski (TAU)" w:date="2023-06-30T08:31:00Z">
        <w:r w:rsidDel="00283D49">
          <w:delText xml:space="preserve">ecology </w:delText>
        </w:r>
      </w:del>
      <w:r>
        <w:t xml:space="preserve">and pathogen ecology. </w:t>
      </w:r>
      <w:del w:id="162" w:author="Olga Perski (TAU)" w:date="2023-06-30T08:32:00Z">
        <w:r w:rsidDel="00283D49">
          <w:delText>It is anticipated that t</w:delText>
        </w:r>
      </w:del>
      <w:ins w:id="163" w:author="Olga Perski (TAU)" w:date="2023-06-30T08:32:00Z">
        <w:r w:rsidR="00283D49">
          <w:t>T</w:t>
        </w:r>
      </w:ins>
      <w:r>
        <w:t xml:space="preserve">he low levels of LASV observed in </w:t>
      </w:r>
      <w:del w:id="164" w:author="Olga Perski (TAU)" w:date="2023-06-30T08:31:00Z">
        <w:r w:rsidDel="00283D49">
          <w:delText xml:space="preserve">our </w:delText>
        </w:r>
      </w:del>
      <w:ins w:id="165" w:author="Olga Perski (TAU)" w:date="2023-06-30T08:31:00Z">
        <w:r w:rsidR="00283D49">
          <w:t xml:space="preserve">the present </w:t>
        </w:r>
      </w:ins>
      <w:r>
        <w:t xml:space="preserve">study </w:t>
      </w:r>
      <w:proofErr w:type="gramStart"/>
      <w:ins w:id="166" w:author="Olga Perski (TAU)" w:date="2023-06-30T08:35:00Z">
        <w:r w:rsidR="00FC73BD">
          <w:t>are</w:t>
        </w:r>
        <w:proofErr w:type="gramEnd"/>
        <w:r w:rsidR="00FC73BD">
          <w:t xml:space="preserve"> </w:t>
        </w:r>
      </w:ins>
      <w:del w:id="167" w:author="Olga Perski (TAU)" w:date="2023-06-30T08:35:00Z">
        <w:r w:rsidDel="00FC73BD">
          <w:delText xml:space="preserve">location </w:delText>
        </w:r>
      </w:del>
      <w:ins w:id="168" w:author="Olga Perski (TAU)" w:date="2023-06-30T08:32:00Z">
        <w:r w:rsidR="00283D49">
          <w:t xml:space="preserve">likely </w:t>
        </w:r>
      </w:ins>
      <w:del w:id="169" w:author="Olga Perski (TAU)" w:date="2023-06-30T08:35:00Z">
        <w:r w:rsidDel="00FC73BD">
          <w:delText xml:space="preserve">reflect </w:delText>
        </w:r>
      </w:del>
      <w:ins w:id="170" w:author="Olga Perski (TAU)" w:date="2023-06-30T08:35:00Z">
        <w:r w:rsidR="00FC73BD">
          <w:t xml:space="preserve">indicative of </w:t>
        </w:r>
      </w:ins>
      <w:del w:id="171" w:author="Olga Perski (TAU)" w:date="2023-06-30T08:32:00Z">
        <w:r w:rsidDel="00283D49">
          <w:delText xml:space="preserve">broader </w:delText>
        </w:r>
      </w:del>
      <w:r>
        <w:t>multi-year cycles of pathogen transmission</w:t>
      </w:r>
      <w:ins w:id="172" w:author="Olga Perski (TAU)" w:date="2023-06-30T08:35:00Z">
        <w:r w:rsidR="00FC73BD">
          <w:t xml:space="preserve">. </w:t>
        </w:r>
      </w:ins>
      <w:del w:id="173" w:author="Olga Perski (TAU)" w:date="2023-06-30T08:35:00Z">
        <w:r w:rsidDel="00FC73BD">
          <w:delText>, and i</w:delText>
        </w:r>
      </w:del>
      <w:ins w:id="174" w:author="Olga Perski (TAU)" w:date="2023-06-30T08:35:00Z">
        <w:r w:rsidR="00FC73BD">
          <w:t>I</w:t>
        </w:r>
      </w:ins>
      <w:r>
        <w:t xml:space="preserve">f this study were conducted over a substantially longer </w:t>
      </w:r>
      <w:proofErr w:type="gramStart"/>
      <w:ins w:id="175" w:author="Olga Perski (TAU)" w:date="2023-06-30T08:31:00Z">
        <w:r w:rsidR="00283D49">
          <w:t xml:space="preserve">time </w:t>
        </w:r>
      </w:ins>
      <w:r>
        <w:t>period</w:t>
      </w:r>
      <w:proofErr w:type="gramEnd"/>
      <w:ins w:id="176" w:author="Olga Perski (TAU)" w:date="2023-06-30T08:31:00Z">
        <w:r w:rsidR="00283D49">
          <w:t xml:space="preserve"> (i.e., several years)</w:t>
        </w:r>
      </w:ins>
      <w:r>
        <w:t xml:space="preserve">, periods of </w:t>
      </w:r>
      <w:del w:id="177" w:author="Olga Perski (TAU)" w:date="2023-06-30T08:32:00Z">
        <w:r w:rsidDel="00283D49">
          <w:delText xml:space="preserve">greatly </w:delText>
        </w:r>
      </w:del>
      <w:r>
        <w:t>elevated LASV transmission among the rodent community would likely be observed.</w:t>
      </w:r>
    </w:p>
    <w:p w14:paraId="1821FEE4" w14:textId="77777777" w:rsidR="00E37051" w:rsidRDefault="00000000">
      <w:pPr>
        <w:pStyle w:val="Heading2"/>
      </w:pPr>
      <w:bookmarkStart w:id="178" w:name="general-strengths-and-limitations"/>
      <w:bookmarkEnd w:id="22"/>
      <w:r>
        <w:t>General strengths and limitations</w:t>
      </w:r>
    </w:p>
    <w:p w14:paraId="6B3C2D85" w14:textId="02ECF29A" w:rsidR="00E37051" w:rsidRDefault="00000000">
      <w:pPr>
        <w:pStyle w:val="FirstParagraph"/>
      </w:pPr>
      <w:r>
        <w:t xml:space="preserve">This thesis has several strengths. </w:t>
      </w:r>
      <w:del w:id="179" w:author="Olga Perski (TAU)" w:date="2023-06-30T08:43:00Z">
        <w:r w:rsidDel="00072240">
          <w:delText>Principa</w:delText>
        </w:r>
      </w:del>
      <w:del w:id="180" w:author="Olga Perski (TAU)" w:date="2023-06-30T08:36:00Z">
        <w:r w:rsidDel="00B82C9A">
          <w:delText>lly</w:delText>
        </w:r>
      </w:del>
      <w:ins w:id="181" w:author="Olga Perski (TAU)" w:date="2023-06-30T08:43:00Z">
        <w:r w:rsidR="00072240">
          <w:t>First,</w:t>
        </w:r>
      </w:ins>
      <w:r>
        <w:t xml:space="preserve"> </w:t>
      </w:r>
      <w:del w:id="182" w:author="Olga Perski (TAU)" w:date="2023-06-30T08:43:00Z">
        <w:r w:rsidDel="00072240">
          <w:delText xml:space="preserve">among these is </w:delText>
        </w:r>
      </w:del>
      <w:r>
        <w:t>the adoption of Open Science practices</w:t>
      </w:r>
      <w:ins w:id="183" w:author="Olga Perski (TAU)" w:date="2023-06-30T08:43:00Z">
        <w:r w:rsidR="00072240">
          <w:t xml:space="preserve"> constitutes a key strength</w:t>
        </w:r>
      </w:ins>
      <w:r>
        <w:t xml:space="preserve"> (Foster and Deardorff 2017; Powers and Hampton 2019). Throughout this thesis</w:t>
      </w:r>
      <w:ins w:id="184" w:author="Olga Perski (TAU)" w:date="2023-06-30T08:36:00Z">
        <w:r w:rsidR="00B82C9A">
          <w:t>,</w:t>
        </w:r>
      </w:ins>
      <w:r>
        <w:t xml:space="preserve"> I have produced and archived study protocols, data collection tools, raw and processed data</w:t>
      </w:r>
      <w:ins w:id="185" w:author="Olga Perski (TAU)" w:date="2023-06-30T08:36:00Z">
        <w:r w:rsidR="00B82C9A">
          <w:t xml:space="preserve">, </w:t>
        </w:r>
      </w:ins>
      <w:ins w:id="186" w:author="Olga Perski (TAU)" w:date="2023-06-30T08:37:00Z">
        <w:r w:rsidR="00B82C9A">
          <w:t xml:space="preserve">pre-processing and </w:t>
        </w:r>
      </w:ins>
      <w:ins w:id="187" w:author="Olga Perski (TAU)" w:date="2023-06-30T08:36:00Z">
        <w:r w:rsidR="00B82C9A">
          <w:t>analytic code</w:t>
        </w:r>
      </w:ins>
      <w:r>
        <w:t xml:space="preserve"> and pre-printed manuscripts on Open Science platforms</w:t>
      </w:r>
      <w:ins w:id="188" w:author="Olga Perski (TAU)" w:date="2023-06-30T08:37:00Z">
        <w:r w:rsidR="00B82C9A">
          <w:t xml:space="preserve"> (e.g., GitHub)</w:t>
        </w:r>
      </w:ins>
      <w:r>
        <w:t>. Taking this approach</w:t>
      </w:r>
      <w:del w:id="189" w:author="Olga Perski (TAU)" w:date="2023-06-30T08:37:00Z">
        <w:r w:rsidDel="00B82C9A">
          <w:delText>, alongside making all code to reproduce data cleaning, processing and visualisation on my GitHub account</w:delText>
        </w:r>
      </w:del>
      <w:r>
        <w:t xml:space="preserve"> will allow researchers to obtain the information that matters to them from my research outputs</w:t>
      </w:r>
      <w:ins w:id="190" w:author="Olga Perski (TAU)" w:date="2023-06-30T08:38:00Z">
        <w:r w:rsidR="00B82C9A">
          <w:t xml:space="preserve"> and build onto these</w:t>
        </w:r>
      </w:ins>
      <w:ins w:id="191" w:author="Olga Perski (TAU)" w:date="2023-06-30T08:40:00Z">
        <w:r w:rsidR="00404E7B">
          <w:t>, thus limiting research waste and facilitating scientific progress</w:t>
        </w:r>
      </w:ins>
      <w:r>
        <w:t xml:space="preserve"> (Simons 2023). For example, to support re-use of the dataset in Chapter 2</w:t>
      </w:r>
      <w:ins w:id="192" w:author="Olga Perski (TAU)" w:date="2023-06-30T08:38:00Z">
        <w:r w:rsidR="00B82C9A">
          <w:t>,</w:t>
        </w:r>
      </w:ins>
      <w:r>
        <w:t xml:space="preserve"> I produced an accompanying web-based application to allow researchers to visualise the </w:t>
      </w:r>
      <w:r>
        <w:lastRenderedPageBreak/>
        <w:t xml:space="preserve">processed data and associated meta-data with the aim of </w:t>
      </w:r>
      <w:del w:id="193" w:author="Olga Perski (TAU)" w:date="2023-06-30T08:38:00Z">
        <w:r w:rsidDel="00B82C9A">
          <w:delText xml:space="preserve">improving </w:delText>
        </w:r>
      </w:del>
      <w:ins w:id="194" w:author="Olga Perski (TAU)" w:date="2023-06-30T08:38:00Z">
        <w:r w:rsidR="00B82C9A">
          <w:t xml:space="preserve">promoting </w:t>
        </w:r>
      </w:ins>
      <w:r>
        <w:t>uptake of this novel datasource (Simons 2022a). In addition, the rodent trapping data</w:t>
      </w:r>
      <w:ins w:id="195" w:author="Olga Perski (TAU)" w:date="2023-06-30T08:38:00Z">
        <w:r w:rsidR="00B82C9A">
          <w:t xml:space="preserve"> presented in Chapters 3 and 4</w:t>
        </w:r>
      </w:ins>
      <w:r>
        <w:t xml:space="preserve"> ha</w:t>
      </w:r>
      <w:ins w:id="196" w:author="Olga Perski (TAU)" w:date="2023-06-30T08:39:00Z">
        <w:r w:rsidR="00B82C9A">
          <w:t>ve</w:t>
        </w:r>
      </w:ins>
      <w:del w:id="197" w:author="Olga Perski (TAU)" w:date="2023-06-30T08:39:00Z">
        <w:r w:rsidDel="00B82C9A">
          <w:delText>s</w:delText>
        </w:r>
      </w:del>
      <w:r>
        <w:t xml:space="preserve"> been deposited on the Pathogen Harmonised Surveillance (PHAROS) database, an open-access repository produced by the Verena Institute</w:t>
      </w:r>
      <w:ins w:id="198" w:author="Olga Perski (TAU)" w:date="2023-06-30T08:39:00Z">
        <w:r w:rsidR="00B82C9A">
          <w:t>. This will</w:t>
        </w:r>
      </w:ins>
      <w:del w:id="199" w:author="Olga Perski (TAU)" w:date="2023-06-30T08:39:00Z">
        <w:r w:rsidDel="00B82C9A">
          <w:delText xml:space="preserve"> to</w:delText>
        </w:r>
      </w:del>
      <w:r>
        <w:t xml:space="preserve"> allow researchers to re-use the data while the manuscripts </w:t>
      </w:r>
      <w:del w:id="200" w:author="Olga Perski (TAU)" w:date="2023-06-30T08:39:00Z">
        <w:r w:rsidDel="00B82C9A">
          <w:delText xml:space="preserve">produced </w:delText>
        </w:r>
      </w:del>
      <w:ins w:id="201" w:author="Olga Perski (TAU)" w:date="2023-06-30T08:39:00Z">
        <w:r w:rsidR="00B82C9A">
          <w:t xml:space="preserve">generated </w:t>
        </w:r>
      </w:ins>
      <w:r>
        <w:t>from Chapter</w:t>
      </w:r>
      <w:ins w:id="202" w:author="Olga Perski (TAU)" w:date="2023-06-30T08:39:00Z">
        <w:r w:rsidR="00B82C9A">
          <w:t xml:space="preserve">s </w:t>
        </w:r>
      </w:ins>
      <w:del w:id="203" w:author="Olga Perski (TAU)" w:date="2023-06-30T08:39:00Z">
        <w:r w:rsidDel="00B82C9A">
          <w:delText xml:space="preserve"> </w:delText>
        </w:r>
      </w:del>
      <w:r>
        <w:t xml:space="preserve">3 and 4 proceed through the </w:t>
      </w:r>
      <w:del w:id="204" w:author="Olga Perski (TAU)" w:date="2023-06-30T08:39:00Z">
        <w:r w:rsidDel="00B82C9A">
          <w:delText xml:space="preserve">stages of </w:delText>
        </w:r>
      </w:del>
      <w:r>
        <w:t>peer-review</w:t>
      </w:r>
      <w:del w:id="205" w:author="Olga Perski (TAU)" w:date="2023-06-30T08:39:00Z">
        <w:r w:rsidDel="00B82C9A">
          <w:delText>ed</w:delText>
        </w:r>
      </w:del>
      <w:r>
        <w:t xml:space="preserve"> </w:t>
      </w:r>
      <w:del w:id="206" w:author="Olga Perski (TAU)" w:date="2023-06-30T08:40:00Z">
        <w:r w:rsidDel="00B82C9A">
          <w:delText>scientific publication</w:delText>
        </w:r>
      </w:del>
      <w:ins w:id="207" w:author="Olga Perski (TAU)" w:date="2023-06-30T08:40:00Z">
        <w:r w:rsidR="00B82C9A">
          <w:t>process</w:t>
        </w:r>
      </w:ins>
      <w:r>
        <w:t xml:space="preserve"> (The Verena Institute 2023).</w:t>
      </w:r>
    </w:p>
    <w:p w14:paraId="7EAB2619" w14:textId="67178328" w:rsidR="00E37051" w:rsidRDefault="00072240">
      <w:pPr>
        <w:pStyle w:val="BodyText"/>
      </w:pPr>
      <w:ins w:id="208" w:author="Olga Perski (TAU)" w:date="2023-06-30T08:43:00Z">
        <w:r>
          <w:t xml:space="preserve">Second, </w:t>
        </w:r>
      </w:ins>
      <w:del w:id="209" w:author="Olga Perski (TAU)" w:date="2023-06-30T08:43:00Z">
        <w:r w:rsidDel="00072240">
          <w:delText>A</w:delText>
        </w:r>
      </w:del>
      <w:ins w:id="210" w:author="Olga Perski (TAU)" w:date="2023-06-30T08:43:00Z">
        <w:r>
          <w:t>a</w:t>
        </w:r>
      </w:ins>
      <w:r>
        <w:t xml:space="preserve"> methodological strength of this thesis is the systematic approach taken to sampling rodents across a land use gradient. The design of the rodent trapping study </w:t>
      </w:r>
      <w:ins w:id="211" w:author="Olga Perski (TAU)" w:date="2023-06-30T08:41:00Z">
        <w:r w:rsidR="00404E7B">
          <w:t xml:space="preserve">presented in Chapters 3 and 4 </w:t>
        </w:r>
      </w:ins>
      <w:r>
        <w:t xml:space="preserve">was selected to limit the impact of </w:t>
      </w:r>
      <w:ins w:id="212" w:author="Olga Perski (TAU)" w:date="2023-06-30T08:41:00Z">
        <w:r w:rsidR="00404E7B">
          <w:t xml:space="preserve">known </w:t>
        </w:r>
      </w:ins>
      <w:r>
        <w:t>sampling biases on inference of habitat occupancy by rodent species within diverse communities. The approach taken within this thesis will be of use to other rodent ecology researchers, particularly those conducting rodent-associated disease research in West Africa</w:t>
      </w:r>
      <w:ins w:id="213" w:author="Olga Perski (TAU)" w:date="2023-06-30T08:41:00Z">
        <w:r w:rsidR="00404E7B">
          <w:t>.</w:t>
        </w:r>
      </w:ins>
      <w:del w:id="214" w:author="Olga Perski (TAU)" w:date="2023-06-30T08:41:00Z">
        <w:r w:rsidDel="00404E7B">
          <w:delText>,</w:delText>
        </w:r>
      </w:del>
      <w:r>
        <w:t xml:space="preserve"> </w:t>
      </w:r>
      <w:ins w:id="215" w:author="Olga Perski (TAU)" w:date="2023-06-30T08:41:00Z">
        <w:r w:rsidR="00404E7B">
          <w:t>T</w:t>
        </w:r>
      </w:ins>
      <w:del w:id="216" w:author="Olga Perski (TAU)" w:date="2023-06-30T08:41:00Z">
        <w:r w:rsidDel="00404E7B">
          <w:delText>t</w:delText>
        </w:r>
      </w:del>
      <w:r>
        <w:t xml:space="preserve">he adoption of the study protocol and data collection tools </w:t>
      </w:r>
      <w:ins w:id="217" w:author="Olga Perski (TAU)" w:date="2023-06-30T08:42:00Z">
        <w:r w:rsidR="00404E7B">
          <w:t xml:space="preserve">by other researchers interested in similar questions </w:t>
        </w:r>
      </w:ins>
      <w:del w:id="218" w:author="Olga Perski (TAU)" w:date="2023-06-30T08:42:00Z">
        <w:r w:rsidDel="00404E7B">
          <w:delText xml:space="preserve">will </w:delText>
        </w:r>
      </w:del>
      <w:ins w:id="219" w:author="Olga Perski (TAU)" w:date="2023-06-30T08:42:00Z">
        <w:r w:rsidR="00404E7B">
          <w:t xml:space="preserve">can </w:t>
        </w:r>
      </w:ins>
      <w:r>
        <w:t xml:space="preserve">improve </w:t>
      </w:r>
      <w:proofErr w:type="spellStart"/>
      <w:r>
        <w:t>harmonisation</w:t>
      </w:r>
      <w:proofErr w:type="spellEnd"/>
      <w:r>
        <w:t xml:space="preserve"> of study designs</w:t>
      </w:r>
      <w:ins w:id="220" w:author="Olga Perski (TAU)" w:date="2023-06-30T08:42:00Z">
        <w:r w:rsidR="00404E7B">
          <w:t>, thus</w:t>
        </w:r>
      </w:ins>
      <w:r>
        <w:t xml:space="preserve"> supporting meta-analysis of rodent ecology studies across geographic regions. To raise awareness of the availability of these study protocols</w:t>
      </w:r>
      <w:ins w:id="221" w:author="Olga Perski (TAU)" w:date="2023-06-30T08:42:00Z">
        <w:r w:rsidR="00404E7B">
          <w:t xml:space="preserve"> and tools,</w:t>
        </w:r>
      </w:ins>
      <w:r>
        <w:t xml:space="preserve"> I have presented the study design and results </w:t>
      </w:r>
      <w:ins w:id="222" w:author="Olga Perski (TAU)" w:date="2023-06-30T08:42:00Z">
        <w:r w:rsidR="00404E7B">
          <w:t xml:space="preserve">from Chapters 3 and 4 </w:t>
        </w:r>
      </w:ins>
      <w:r>
        <w:t>at scientific workshops and conferences within the field of disease ecology and beyond.</w:t>
      </w:r>
    </w:p>
    <w:p w14:paraId="06E184BF" w14:textId="2C790DBA" w:rsidR="00E37051" w:rsidRDefault="00072240">
      <w:pPr>
        <w:pStyle w:val="BodyText"/>
      </w:pPr>
      <w:r>
        <w:t xml:space="preserve">Third, the work in this thesis benefited from strong integration within the communities in which the research was conducted. Throughout the study design </w:t>
      </w:r>
      <w:r w:rsidR="00BD4059">
        <w:t xml:space="preserve">and implementation </w:t>
      </w:r>
      <w:r>
        <w:t>stage</w:t>
      </w:r>
      <w:r w:rsidR="00BD4059">
        <w:t>s</w:t>
      </w:r>
      <w:r>
        <w:t>, informal consultations were conducted with local researchers and village communities within Eastern Sierra Leone. These consultations guided the selection of research questions</w:t>
      </w:r>
      <w:r w:rsidR="00BD4059">
        <w:t xml:space="preserve">, </w:t>
      </w:r>
      <w:r>
        <w:t>study design (e.g., the selection of trap sites)</w:t>
      </w:r>
      <w:r w:rsidR="00BD4059">
        <w:t xml:space="preserve"> and data collection methods (e.g., paper-and-pen questionnaires in addition to photos taken on smartphones)</w:t>
      </w:r>
      <w:r>
        <w:t xml:space="preserve">, incorporating valuable local knowledge. Study protocols were piloted within the </w:t>
      </w:r>
      <w:r w:rsidR="005D2602">
        <w:t xml:space="preserve">village </w:t>
      </w:r>
      <w:r>
        <w:t xml:space="preserve">communities and revised following input from field workers and </w:t>
      </w:r>
      <w:r w:rsidR="005D2602">
        <w:t xml:space="preserve">community </w:t>
      </w:r>
      <w:r>
        <w:t>members to improve acceptability and accuracy of data collection. The success of the rodent trapping study would not have been possible without the strong support received from our local collaborators</w:t>
      </w:r>
      <w:r w:rsidR="005D2602">
        <w:t>.</w:t>
      </w:r>
      <w:r>
        <w:t xml:space="preserve"> </w:t>
      </w:r>
      <w:r w:rsidR="005D2602">
        <w:t xml:space="preserve">This thesis </w:t>
      </w:r>
      <w:r>
        <w:t>highlight</w:t>
      </w:r>
      <w:r w:rsidR="005D2602">
        <w:t>s</w:t>
      </w:r>
      <w:r>
        <w:t xml:space="preserve"> the importance of integrating local knowledge early in the research process.</w:t>
      </w:r>
    </w:p>
    <w:p w14:paraId="14AE4A03" w14:textId="6E85746A" w:rsidR="00E37051" w:rsidRDefault="00000000">
      <w:pPr>
        <w:pStyle w:val="BodyText"/>
      </w:pPr>
      <w:r>
        <w:t>Finally, through</w:t>
      </w:r>
      <w:r w:rsidR="00BD4059">
        <w:t>out</w:t>
      </w:r>
      <w:r>
        <w:t xml:space="preserve"> the research process</w:t>
      </w:r>
      <w:r w:rsidR="00BD4059">
        <w:t>,</w:t>
      </w:r>
      <w:r>
        <w:t xml:space="preserve"> I was able to directly contribute to the training and development of local researchers in Sierra Leone. </w:t>
      </w:r>
      <w:r w:rsidR="00BD4059">
        <w:t xml:space="preserve">The </w:t>
      </w:r>
      <w:r>
        <w:t>training sessions on rodent trapping, sampling and laboratory analysis</w:t>
      </w:r>
      <w:r w:rsidR="00BD4059">
        <w:t xml:space="preserve"> led me to reconsider the role of training and development within international collaborations. The </w:t>
      </w:r>
      <w:r>
        <w:t xml:space="preserve">existing skills of local researchers </w:t>
      </w:r>
      <w:r w:rsidR="00BD4059">
        <w:t xml:space="preserve">are not always acknowledged and training as part of individual projects </w:t>
      </w:r>
      <w:r>
        <w:t xml:space="preserve">do not </w:t>
      </w:r>
      <w:r w:rsidR="00BD4059">
        <w:t xml:space="preserve">appear </w:t>
      </w:r>
      <w:r>
        <w:t xml:space="preserve">to promote sustainable career progression by </w:t>
      </w:r>
      <w:r w:rsidR="00BD4059">
        <w:t xml:space="preserve">supporting </w:t>
      </w:r>
      <w:r>
        <w:t xml:space="preserve">researchers to advance beyond technical competence. </w:t>
      </w:r>
      <w:r w:rsidR="00BD4059">
        <w:t>L</w:t>
      </w:r>
      <w:r>
        <w:t xml:space="preserve">ocal researchers would benefit from support to develop </w:t>
      </w:r>
      <w:r w:rsidR="00BD4059">
        <w:t>into</w:t>
      </w:r>
      <w:r>
        <w:t xml:space="preserve"> independent scientists. To </w:t>
      </w:r>
      <w:r w:rsidR="00BD4059">
        <w:t xml:space="preserve">support </w:t>
      </w:r>
      <w:r>
        <w:t xml:space="preserve">my </w:t>
      </w:r>
      <w:proofErr w:type="gramStart"/>
      <w:r>
        <w:t>collaborators</w:t>
      </w:r>
      <w:proofErr w:type="gramEnd"/>
      <w:r>
        <w:t xml:space="preserve"> develop the qualifications required to attract research funds</w:t>
      </w:r>
      <w:r w:rsidR="00BD4059">
        <w:t>,</w:t>
      </w:r>
      <w:r>
        <w:t xml:space="preserve"> I have assisted in acquiring individual funding to enrol in higher education degrees at international universities.</w:t>
      </w:r>
    </w:p>
    <w:p w14:paraId="7D5A1886" w14:textId="2A5AAD43" w:rsidR="00E37051" w:rsidRDefault="00000000">
      <w:pPr>
        <w:pStyle w:val="BodyText"/>
      </w:pPr>
      <w:r>
        <w:t xml:space="preserve">Several general limitations of the thesis are </w:t>
      </w:r>
      <w:r w:rsidR="00DC4EE8">
        <w:t xml:space="preserve">also </w:t>
      </w:r>
      <w:r>
        <w:t xml:space="preserve">important to highlight. First, the thesis had a narrow geographic scope and the applicability of my findings on the structure of rodent </w:t>
      </w:r>
      <w:r>
        <w:lastRenderedPageBreak/>
        <w:t>communities and the interactions between them may not apply to the wider endemic region of Lassa fever. More work is required to replicate th</w:t>
      </w:r>
      <w:r w:rsidR="00DC4EE8">
        <w:t>e longitudinal trapping</w:t>
      </w:r>
      <w:r>
        <w:t xml:space="preserve"> study in other regions of Sierra Leone and within West Africa to assess whether these are local effects or if the findings are replicable across geographic scales.</w:t>
      </w:r>
    </w:p>
    <w:p w14:paraId="046BB8CE" w14:textId="67A51840" w:rsidR="00E37051" w:rsidRDefault="00000000">
      <w:pPr>
        <w:pStyle w:val="BodyText"/>
      </w:pPr>
      <w:r>
        <w:t>A second important limitation is the method of trapping used. In designing the rodent trapping study</w:t>
      </w:r>
      <w:r w:rsidR="00DC4EE8">
        <w:t>,</w:t>
      </w:r>
      <w:r>
        <w:t xml:space="preserve"> I balanced the need to obtain unbiased estimates of rodent occurrence with the requirement to be able to construct space sharing interactions between individual rodents. To achieve this</w:t>
      </w:r>
      <w:r w:rsidR="00DC4EE8">
        <w:t>,</w:t>
      </w:r>
      <w:r>
        <w:t xml:space="preserve"> I adopted a grid-based approach with trapping occurring in four-night sessions. Other researchers have adopted line- and web-based trapping</w:t>
      </w:r>
      <w:r w:rsidR="00DC4EE8">
        <w:t>,</w:t>
      </w:r>
      <w:r>
        <w:t xml:space="preserve"> which are able to survey a greater area but would introduce difficulties in assessing space sharing []. The number of trap-nights required to adequately sample a habitat is also not known, with individual researchers adopting different numbers based on funding availability, </w:t>
      </w:r>
      <w:proofErr w:type="gramStart"/>
      <w:r>
        <w:t>timelines</w:t>
      </w:r>
      <w:proofErr w:type="gramEnd"/>
      <w:r>
        <w:t xml:space="preserve"> and the expected behaviour of local rodent populations. Whether my decision to adopt grid-based trapping or to trap for four nights may have biased the obtained data is difficult to assess without comparable studies in Sierra Leone.</w:t>
      </w:r>
    </w:p>
    <w:p w14:paraId="339D6E82" w14:textId="593B639E" w:rsidR="00E37051" w:rsidRDefault="00000000">
      <w:pPr>
        <w:pStyle w:val="BodyText"/>
      </w:pPr>
      <w:r>
        <w:t xml:space="preserve">Finally, I did not assess for acute infection with LASV in the samples obtained from the rodent trapping study. The primary reason for this was the low expected yield of positive results. Unpublished research from a rodent trapping study conducted in Eastern Sierra Leone suggested an incidence of </w:t>
      </w:r>
      <w:r w:rsidR="00AC0358">
        <w:t xml:space="preserve">acute </w:t>
      </w:r>
      <w:r>
        <w:t>infection of ~1% (Moses, L. personal communication)</w:t>
      </w:r>
      <w:r w:rsidR="00AC0358">
        <w:t>.</w:t>
      </w:r>
      <w:r>
        <w:t xml:space="preserve"> </w:t>
      </w:r>
      <w:r w:rsidR="00AC0358">
        <w:t>T</w:t>
      </w:r>
      <w:r>
        <w:t xml:space="preserve">his </w:t>
      </w:r>
      <w:r w:rsidR="00AC0358">
        <w:t xml:space="preserve">prevalence estimate </w:t>
      </w:r>
      <w:r>
        <w:t>matches with data showing an incidence of 0.3% in the same region</w:t>
      </w:r>
      <w:r w:rsidR="00AC0358">
        <w:t xml:space="preserve"> (ref)</w:t>
      </w:r>
      <w:r>
        <w:t xml:space="preserve">. </w:t>
      </w:r>
      <w:r w:rsidR="001E20A1">
        <w:t>A second reason was lack of f</w:t>
      </w:r>
      <w:r>
        <w:t>inancial resources available to perform viral PCR alongside serology</w:t>
      </w:r>
      <w:r w:rsidR="00AC0358">
        <w:t>;</w:t>
      </w:r>
      <w:r>
        <w:t xml:space="preserve"> therefore</w:t>
      </w:r>
      <w:r w:rsidR="00AC0358">
        <w:t>,</w:t>
      </w:r>
      <w:r>
        <w:t xml:space="preserve"> serology only was </w:t>
      </w:r>
      <w:proofErr w:type="spellStart"/>
      <w:r w:rsidR="001E20A1">
        <w:t>prioritised</w:t>
      </w:r>
      <w:proofErr w:type="spellEnd"/>
      <w:r w:rsidR="00AC0358">
        <w:t>.</w:t>
      </w:r>
      <w:r>
        <w:t xml:space="preserve"> Samples have been stored in conditions that would allow subsequent investigation for acute LASV infection and I am currently exploring collaborations that would allow this.</w:t>
      </w:r>
    </w:p>
    <w:p w14:paraId="39A5497E" w14:textId="77777777" w:rsidR="00E37051" w:rsidRDefault="00000000">
      <w:pPr>
        <w:pStyle w:val="Heading2"/>
      </w:pPr>
      <w:bookmarkStart w:id="223" w:name="X1f26b43e41066d62e17e9b9d6f81d28250c8fb8"/>
      <w:bookmarkEnd w:id="178"/>
      <w:r>
        <w:t>Implications for Lassa fever epidemiology and future research directions</w:t>
      </w:r>
    </w:p>
    <w:p w14:paraId="15013F91" w14:textId="77E171E1" w:rsidR="00E37051" w:rsidRDefault="00000000">
      <w:pPr>
        <w:pStyle w:val="FirstParagraph"/>
      </w:pPr>
      <w:r>
        <w:t xml:space="preserve">Current </w:t>
      </w:r>
      <w:del w:id="224" w:author="Olga Perski (TAU)" w:date="2023-06-30T08:58:00Z">
        <w:r w:rsidDel="00CE654F">
          <w:delText xml:space="preserve">spatial </w:delText>
        </w:r>
      </w:del>
      <w:ins w:id="225" w:author="Olga Perski (TAU)" w:date="2023-06-30T08:58:00Z">
        <w:r w:rsidR="00CE654F">
          <w:t xml:space="preserve">dynamic </w:t>
        </w:r>
      </w:ins>
      <w:r>
        <w:t xml:space="preserve">risk models </w:t>
      </w:r>
      <w:ins w:id="226" w:author="Olga Perski (TAU)" w:date="2023-06-30T08:58:00Z">
        <w:r w:rsidR="00CE654F">
          <w:t xml:space="preserve">of Lassa fever </w:t>
        </w:r>
      </w:ins>
      <w:r>
        <w:t xml:space="preserve">are limited by the spatial and temporal biases in </w:t>
      </w:r>
      <w:ins w:id="227" w:author="Olga Perski (TAU)" w:date="2023-06-30T09:03:00Z">
        <w:r w:rsidR="00CE654F">
          <w:t xml:space="preserve">the </w:t>
        </w:r>
      </w:ins>
      <w:r>
        <w:t xml:space="preserve">sampling of rodent, </w:t>
      </w:r>
      <w:proofErr w:type="gramStart"/>
      <w:r>
        <w:t>pathogen</w:t>
      </w:r>
      <w:proofErr w:type="gramEnd"/>
      <w:r>
        <w:t xml:space="preserve"> and human populations. Figure @ref(</w:t>
      </w:r>
      <w:proofErr w:type="gramStart"/>
      <w:r>
        <w:t>fig:model</w:t>
      </w:r>
      <w:proofErr w:type="gramEnd"/>
      <w:r>
        <w:t>-outputs) shows the outputs from four models of Lassa fever risk in human populations based on contemporaneously available data (Fichet-Calvet and Rogers 2009; Mylne et al. 2015; Redding et al. 2016; Basinski et al. 2021). While these approaches modelled slightly different outcomes (i.e., predicted risk, predicted zoonotic niche, number of spillover events and number of infections)</w:t>
      </w:r>
      <w:ins w:id="228" w:author="Olga Perski (TAU)" w:date="2023-06-30T08:59:00Z">
        <w:r w:rsidR="00CE654F">
          <w:t>,</w:t>
        </w:r>
      </w:ins>
      <w:r>
        <w:t xml:space="preserve"> findings were generally consistent with observed human case data </w:t>
      </w:r>
      <w:ins w:id="229" w:author="Olga Perski (TAU)" w:date="2023-06-30T08:59:00Z">
        <w:r w:rsidR="00CE654F">
          <w:t xml:space="preserve">indicating </w:t>
        </w:r>
      </w:ins>
      <w:r>
        <w:t xml:space="preserve">that the risk of Lassa fever </w:t>
      </w:r>
      <w:del w:id="230" w:author="Olga Perski (TAU)" w:date="2023-06-30T08:59:00Z">
        <w:r w:rsidDel="00CE654F">
          <w:delText xml:space="preserve">was </w:delText>
        </w:r>
      </w:del>
      <w:ins w:id="231" w:author="Olga Perski (TAU)" w:date="2023-06-30T08:59:00Z">
        <w:r w:rsidR="00CE654F">
          <w:t xml:space="preserve">is </w:t>
        </w:r>
      </w:ins>
      <w:r>
        <w:t>concentrated in two geographic clusters of Guinea</w:t>
      </w:r>
      <w:r w:rsidR="00CE654F">
        <w:t xml:space="preserve">, </w:t>
      </w:r>
      <w:proofErr w:type="gramStart"/>
      <w:r>
        <w:t>Liberia</w:t>
      </w:r>
      <w:proofErr w:type="gramEnd"/>
      <w:r w:rsidR="00CE654F">
        <w:t xml:space="preserve"> </w:t>
      </w:r>
      <w:r>
        <w:t>and Sierra Leone</w:t>
      </w:r>
      <w:r w:rsidR="00CE654F">
        <w:t xml:space="preserve"> (cluster 1)</w:t>
      </w:r>
      <w:r>
        <w:t xml:space="preserve"> and Nigeria</w:t>
      </w:r>
      <w:r w:rsidR="00CE654F">
        <w:t xml:space="preserve"> (cluster 2)</w:t>
      </w:r>
      <w:r>
        <w:t xml:space="preserve">. The increased </w:t>
      </w:r>
      <w:del w:id="232" w:author="Olga Perski (TAU)" w:date="2023-06-30T09:00:00Z">
        <w:r w:rsidDel="00CE654F">
          <w:delText xml:space="preserve">intensity of </w:delText>
        </w:r>
      </w:del>
      <w:r>
        <w:t xml:space="preserve">risk in Nigeria compared </w:t>
      </w:r>
      <w:del w:id="233" w:author="Olga Perski (TAU)" w:date="2023-06-30T09:00:00Z">
        <w:r w:rsidDel="00CE654F">
          <w:delText xml:space="preserve">to </w:delText>
        </w:r>
      </w:del>
      <w:ins w:id="234" w:author="Olga Perski (TAU)" w:date="2023-06-30T09:00:00Z">
        <w:r w:rsidR="00CE654F">
          <w:t xml:space="preserve">with </w:t>
        </w:r>
      </w:ins>
      <w:r>
        <w:t xml:space="preserve">the Western </w:t>
      </w:r>
      <w:ins w:id="235" w:author="Olga Perski (TAU)" w:date="2023-06-30T09:01:00Z">
        <w:r w:rsidR="00CE654F">
          <w:t xml:space="preserve">cluster </w:t>
        </w:r>
      </w:ins>
      <w:del w:id="236" w:author="Olga Perski (TAU)" w:date="2023-06-30T09:01:00Z">
        <w:r w:rsidDel="00CE654F">
          <w:delText xml:space="preserve">extent </w:delText>
        </w:r>
      </w:del>
      <w:r>
        <w:t>is due to the comparatively high</w:t>
      </w:r>
      <w:ins w:id="237" w:author="Olga Perski (TAU)" w:date="2023-06-30T09:01:00Z">
        <w:r w:rsidR="00CE654F">
          <w:t xml:space="preserve"> density of</w:t>
        </w:r>
      </w:ins>
      <w:r>
        <w:t xml:space="preserve"> human populations in Nigeria leading to both an increased number of spillover events and number of infections. </w:t>
      </w:r>
      <w:ins w:id="238" w:author="Olga Perski (TAU)" w:date="2023-06-30T09:01:00Z">
        <w:r w:rsidR="00CE654F">
          <w:t xml:space="preserve">However, </w:t>
        </w:r>
      </w:ins>
      <w:del w:id="239" w:author="Olga Perski (TAU)" w:date="2023-06-30T09:01:00Z">
        <w:r w:rsidDel="00CE654F">
          <w:delText>T</w:delText>
        </w:r>
      </w:del>
      <w:ins w:id="240" w:author="Olga Perski (TAU)" w:date="2023-06-30T09:01:00Z">
        <w:r w:rsidR="00CE654F">
          <w:t>t</w:t>
        </w:r>
      </w:ins>
      <w:r>
        <w:t xml:space="preserve">hese risk maps </w:t>
      </w:r>
      <w:del w:id="241" w:author="Olga Perski (TAU)" w:date="2023-06-30T09:01:00Z">
        <w:r w:rsidDel="00CE654F">
          <w:delText xml:space="preserve">however, </w:delText>
        </w:r>
      </w:del>
      <w:r>
        <w:t xml:space="preserve">do not consistently match with reported human epidemiology. A recent illustrative example </w:t>
      </w:r>
      <w:del w:id="242" w:author="Olga Perski (TAU)" w:date="2023-06-30T09:01:00Z">
        <w:r w:rsidDel="00CE654F">
          <w:delText xml:space="preserve">is </w:delText>
        </w:r>
      </w:del>
      <w:r>
        <w:t>from an outbreak of Lassa fever in Accra, Ghana</w:t>
      </w:r>
      <w:ins w:id="243" w:author="Olga Perski (TAU)" w:date="2023-06-30T09:02:00Z">
        <w:r w:rsidR="00CE654F">
          <w:t>,</w:t>
        </w:r>
      </w:ins>
      <w:del w:id="244" w:author="Olga Perski (TAU)" w:date="2023-06-30T09:02:00Z">
        <w:r w:rsidDel="00CE654F">
          <w:delText>.</w:delText>
        </w:r>
      </w:del>
      <w:r>
        <w:t xml:space="preserve"> </w:t>
      </w:r>
      <w:del w:id="245" w:author="Olga Perski (TAU)" w:date="2023-06-30T09:02:00Z">
        <w:r w:rsidDel="00CE654F">
          <w:delText xml:space="preserve">Here, </w:delText>
        </w:r>
      </w:del>
      <w:ins w:id="246" w:author="Olga Perski (TAU)" w:date="2023-06-30T09:02:00Z">
        <w:r w:rsidR="00CE654F">
          <w:t xml:space="preserve">identified </w:t>
        </w:r>
      </w:ins>
      <w:r>
        <w:t xml:space="preserve">14 acute cases </w:t>
      </w:r>
      <w:del w:id="247" w:author="Olga Perski (TAU)" w:date="2023-06-30T09:02:00Z">
        <w:r w:rsidDel="00CE654F">
          <w:delText xml:space="preserve">were identified </w:delText>
        </w:r>
      </w:del>
      <w:r>
        <w:t xml:space="preserve">in February 2023 in a region not previously considered endemic and considered at low risk by most of the spatial models of Lassa fever risk (Ghana Health Services 2023). In addition, case numbers reported from the Western </w:t>
      </w:r>
      <w:del w:id="248" w:author="Olga Perski (TAU)" w:date="2023-06-30T09:03:00Z">
        <w:r w:rsidDel="00CE654F">
          <w:delText xml:space="preserve">countries </w:delText>
        </w:r>
      </w:del>
      <w:ins w:id="249" w:author="Olga Perski (TAU)" w:date="2023-06-30T09:03:00Z">
        <w:r w:rsidR="00CE654F">
          <w:t xml:space="preserve">cluster </w:t>
        </w:r>
      </w:ins>
      <w:r>
        <w:t>are substantially lower than expected from these models (Simons 2022b).</w:t>
      </w:r>
      <w:ins w:id="250" w:author="Olga Perski (TAU)" w:date="2023-06-30T09:03:00Z">
        <w:r w:rsidR="00CE654F">
          <w:t xml:space="preserve"> </w:t>
        </w:r>
      </w:ins>
      <w:moveToRangeStart w:id="251" w:author="Olga Perski (TAU)" w:date="2023-06-30T09:03:00Z" w:name="move139008204"/>
      <w:moveTo w:id="252" w:author="Olga Perski (TAU)" w:date="2023-06-30T09:03:00Z">
        <w:r w:rsidR="00CE654F">
          <w:lastRenderedPageBreak/>
          <w:t>A potential cause of the limited predictive ability of current spatial risk models are the non-systematic approaches previously taken to both rodent and human sampling</w:t>
        </w:r>
      </w:moveTo>
      <w:ins w:id="253" w:author="Olga Perski (TAU)" w:date="2023-06-30T09:04:00Z">
        <w:r w:rsidR="00CE654F">
          <w:t>,</w:t>
        </w:r>
      </w:ins>
      <w:moveTo w:id="254" w:author="Olga Perski (TAU)" w:date="2023-06-30T09:03:00Z">
        <w:r w:rsidR="00CE654F">
          <w:t xml:space="preserve"> which introduce selection biases that hamper inference from these data (Peterson, Moses, and Bausch 2014; Johnson, Escobar, and Zambrana-</w:t>
        </w:r>
        <w:proofErr w:type="spellStart"/>
        <w:r w:rsidR="00CE654F">
          <w:t>Torrelio</w:t>
        </w:r>
        <w:proofErr w:type="spellEnd"/>
        <w:r w:rsidR="00CE654F">
          <w:t xml:space="preserve"> 2019). This thesis has developed </w:t>
        </w:r>
      </w:moveTo>
      <w:ins w:id="255" w:author="Olga Perski (TAU)" w:date="2023-06-30T09:04:00Z">
        <w:r w:rsidR="00CE654F">
          <w:t xml:space="preserve">rodent sampling </w:t>
        </w:r>
      </w:ins>
      <w:moveTo w:id="256" w:author="Olga Perski (TAU)" w:date="2023-06-30T09:03:00Z">
        <w:r w:rsidR="00CE654F">
          <w:t xml:space="preserve">methodology that produces data on the distribution of rodent communities and pathogen prevalence that is less susceptible to sampling biases. This systematic approach will be particularly useful for future statistical and mathematical model </w:t>
        </w:r>
        <w:del w:id="257" w:author="Olga Perski (TAU)" w:date="2023-06-30T09:04:00Z">
          <w:r w:rsidR="00CE654F" w:rsidDel="00CE654F">
            <w:delText>parameterisation</w:delText>
          </w:r>
        </w:del>
      </w:moveTo>
      <w:ins w:id="258" w:author="Olga Perski (TAU)" w:date="2023-06-30T09:04:00Z">
        <w:r w:rsidR="00CE654F">
          <w:t xml:space="preserve">parameterization, </w:t>
        </w:r>
      </w:ins>
      <w:moveTo w:id="259" w:author="Olga Perski (TAU)" w:date="2023-06-30T09:03:00Z">
        <w:del w:id="260" w:author="Olga Perski (TAU)" w:date="2023-06-30T09:04:00Z">
          <w:r w:rsidR="00CE654F" w:rsidDel="00CE654F">
            <w:delText>. These models can help</w:delText>
          </w:r>
        </w:del>
      </w:moveTo>
      <w:ins w:id="261" w:author="Olga Perski (TAU)" w:date="2023-06-30T09:05:00Z">
        <w:r w:rsidR="00CE654F">
          <w:t>ultimately helping</w:t>
        </w:r>
      </w:ins>
      <w:moveTo w:id="262" w:author="Olga Perski (TAU)" w:date="2023-06-30T09:03:00Z">
        <w:r w:rsidR="00CE654F">
          <w:t xml:space="preserve"> to produce a better understanding of the true spatial distribution of Lassa fever risk across the region</w:t>
        </w:r>
      </w:moveTo>
      <w:ins w:id="263" w:author="Olga Perski (TAU)" w:date="2023-06-30T09:05:00Z">
        <w:r w:rsidR="00CE654F">
          <w:t>. This</w:t>
        </w:r>
      </w:ins>
      <w:moveTo w:id="264" w:author="Olga Perski (TAU)" w:date="2023-06-30T09:03:00Z">
        <w:r w:rsidR="00CE654F">
          <w:t xml:space="preserve"> </w:t>
        </w:r>
        <w:del w:id="265" w:author="Olga Perski (TAU)" w:date="2023-06-30T09:05:00Z">
          <w:r w:rsidR="00CE654F" w:rsidDel="00CE654F">
            <w:delText xml:space="preserve">which </w:delText>
          </w:r>
        </w:del>
        <w:r w:rsidR="00CE654F">
          <w:t xml:space="preserve">will </w:t>
        </w:r>
      </w:moveTo>
      <w:ins w:id="266" w:author="Olga Perski (TAU)" w:date="2023-06-30T09:05:00Z">
        <w:r w:rsidR="00CE654F">
          <w:t xml:space="preserve">further </w:t>
        </w:r>
      </w:ins>
      <w:moveTo w:id="267" w:author="Olga Perski (TAU)" w:date="2023-06-30T09:03:00Z">
        <w:r w:rsidR="00CE654F">
          <w:t>support the development of efficacious interventions such as rodent control or raising awareness within human communities (Garry 2023).</w:t>
        </w:r>
      </w:moveTo>
      <w:moveToRangeEnd w:id="251"/>
    </w:p>
    <w:p w14:paraId="6BF05A84" w14:textId="77777777" w:rsidR="00E37051" w:rsidRDefault="00000000">
      <w:pPr>
        <w:pStyle w:val="BodyText"/>
      </w:pPr>
      <w:r>
        <w:rPr>
          <w:noProof/>
        </w:rPr>
        <w:drawing>
          <wp:inline distT="0" distB="0" distL="0" distR="0" wp14:anchorId="2214EFA5" wp14:editId="183A4FDB">
            <wp:extent cx="2667000" cy="1982508"/>
            <wp:effectExtent l="0" t="0" r="0" b="0"/>
            <wp:docPr id="23" name="Picture" descr="Risk maps of Lassa fever in West Africa, images reproduced from (a) Fichet-Calvet, 2009, (b) Mylne, 2015, (c) Redding, 2016, (d) Basinski, 2021"/>
            <wp:cNvGraphicFramePr/>
            <a:graphic xmlns:a="http://schemas.openxmlformats.org/drawingml/2006/main">
              <a:graphicData uri="http://schemas.openxmlformats.org/drawingml/2006/picture">
                <pic:pic xmlns:pic="http://schemas.openxmlformats.org/drawingml/2006/picture">
                  <pic:nvPicPr>
                    <pic:cNvPr id="24" name="Picture" descr="../thesis/discussion_files/fichet_calvet_2009.png"/>
                    <pic:cNvPicPr>
                      <a:picLocks noChangeAspect="1" noChangeArrowheads="1"/>
                    </pic:cNvPicPr>
                  </pic:nvPicPr>
                  <pic:blipFill>
                    <a:blip r:embed="rId7"/>
                    <a:stretch>
                      <a:fillRect/>
                    </a:stretch>
                  </pic:blipFill>
                  <pic:spPr bwMode="auto">
                    <a:xfrm>
                      <a:off x="0" y="0"/>
                      <a:ext cx="2667000" cy="1982508"/>
                    </a:xfrm>
                    <a:prstGeom prst="rect">
                      <a:avLst/>
                    </a:prstGeom>
                    <a:noFill/>
                    <a:ln w="9525">
                      <a:noFill/>
                      <a:headEnd/>
                      <a:tailEnd/>
                    </a:ln>
                  </pic:spPr>
                </pic:pic>
              </a:graphicData>
            </a:graphic>
          </wp:inline>
        </w:drawing>
      </w:r>
      <w:r>
        <w:rPr>
          <w:noProof/>
        </w:rPr>
        <w:drawing>
          <wp:inline distT="0" distB="0" distL="0" distR="0" wp14:anchorId="10163FE8" wp14:editId="409E555D">
            <wp:extent cx="2667000" cy="1370496"/>
            <wp:effectExtent l="0" t="0" r="0" b="0"/>
            <wp:docPr id="26" name="Picture" descr="Risk maps of Lassa fever in West Africa, images reproduced from (a) Fichet-Calvet, 2009, (b) Mylne, 2015, (c) Redding, 2016, (d) Basinski, 2021"/>
            <wp:cNvGraphicFramePr/>
            <a:graphic xmlns:a="http://schemas.openxmlformats.org/drawingml/2006/main">
              <a:graphicData uri="http://schemas.openxmlformats.org/drawingml/2006/picture">
                <pic:pic xmlns:pic="http://schemas.openxmlformats.org/drawingml/2006/picture">
                  <pic:nvPicPr>
                    <pic:cNvPr id="27" name="Picture" descr="../thesis/discussion_files/mylne_2015.png"/>
                    <pic:cNvPicPr>
                      <a:picLocks noChangeAspect="1" noChangeArrowheads="1"/>
                    </pic:cNvPicPr>
                  </pic:nvPicPr>
                  <pic:blipFill>
                    <a:blip r:embed="rId8"/>
                    <a:stretch>
                      <a:fillRect/>
                    </a:stretch>
                  </pic:blipFill>
                  <pic:spPr bwMode="auto">
                    <a:xfrm>
                      <a:off x="0" y="0"/>
                      <a:ext cx="2667000" cy="1370496"/>
                    </a:xfrm>
                    <a:prstGeom prst="rect">
                      <a:avLst/>
                    </a:prstGeom>
                    <a:noFill/>
                    <a:ln w="9525">
                      <a:noFill/>
                      <a:headEnd/>
                      <a:tailEnd/>
                    </a:ln>
                  </pic:spPr>
                </pic:pic>
              </a:graphicData>
            </a:graphic>
          </wp:inline>
        </w:drawing>
      </w:r>
      <w:r>
        <w:rPr>
          <w:noProof/>
        </w:rPr>
        <w:drawing>
          <wp:inline distT="0" distB="0" distL="0" distR="0" wp14:anchorId="153D9F76" wp14:editId="781B4110">
            <wp:extent cx="2667000" cy="1553496"/>
            <wp:effectExtent l="0" t="0" r="0" b="0"/>
            <wp:docPr id="29" name="Picture" descr="Risk maps of Lassa fever in West Africa, images reproduced from (a) Fichet-Calvet, 2009, (b) Mylne, 2015, (c) Redding, 2016, (d) Basinski, 2021"/>
            <wp:cNvGraphicFramePr/>
            <a:graphic xmlns:a="http://schemas.openxmlformats.org/drawingml/2006/main">
              <a:graphicData uri="http://schemas.openxmlformats.org/drawingml/2006/picture">
                <pic:pic xmlns:pic="http://schemas.openxmlformats.org/drawingml/2006/picture">
                  <pic:nvPicPr>
                    <pic:cNvPr id="30" name="Picture" descr="../thesis/discussion_files/redding_2016.png"/>
                    <pic:cNvPicPr>
                      <a:picLocks noChangeAspect="1" noChangeArrowheads="1"/>
                    </pic:cNvPicPr>
                  </pic:nvPicPr>
                  <pic:blipFill>
                    <a:blip r:embed="rId9"/>
                    <a:stretch>
                      <a:fillRect/>
                    </a:stretch>
                  </pic:blipFill>
                  <pic:spPr bwMode="auto">
                    <a:xfrm>
                      <a:off x="0" y="0"/>
                      <a:ext cx="2667000" cy="1553496"/>
                    </a:xfrm>
                    <a:prstGeom prst="rect">
                      <a:avLst/>
                    </a:prstGeom>
                    <a:noFill/>
                    <a:ln w="9525">
                      <a:noFill/>
                      <a:headEnd/>
                      <a:tailEnd/>
                    </a:ln>
                  </pic:spPr>
                </pic:pic>
              </a:graphicData>
            </a:graphic>
          </wp:inline>
        </w:drawing>
      </w:r>
      <w:r>
        <w:rPr>
          <w:noProof/>
        </w:rPr>
        <w:drawing>
          <wp:inline distT="0" distB="0" distL="0" distR="0" wp14:anchorId="489C02CA" wp14:editId="2423E284">
            <wp:extent cx="2667000" cy="1513654"/>
            <wp:effectExtent l="0" t="0" r="0" b="0"/>
            <wp:docPr id="32" name="Picture" descr="Risk maps of Lassa fever in West Africa, images reproduced from (a) Fichet-Calvet, 2009, (b) Mylne, 2015, (c) Redding, 2016, (d) Basinski, 2021"/>
            <wp:cNvGraphicFramePr/>
            <a:graphic xmlns:a="http://schemas.openxmlformats.org/drawingml/2006/main">
              <a:graphicData uri="http://schemas.openxmlformats.org/drawingml/2006/picture">
                <pic:pic xmlns:pic="http://schemas.openxmlformats.org/drawingml/2006/picture">
                  <pic:nvPicPr>
                    <pic:cNvPr id="33" name="Picture" descr="../thesis/discussion_files/basinski_2021.png"/>
                    <pic:cNvPicPr>
                      <a:picLocks noChangeAspect="1" noChangeArrowheads="1"/>
                    </pic:cNvPicPr>
                  </pic:nvPicPr>
                  <pic:blipFill>
                    <a:blip r:embed="rId10"/>
                    <a:stretch>
                      <a:fillRect/>
                    </a:stretch>
                  </pic:blipFill>
                  <pic:spPr bwMode="auto">
                    <a:xfrm>
                      <a:off x="0" y="0"/>
                      <a:ext cx="2667000" cy="1513654"/>
                    </a:xfrm>
                    <a:prstGeom prst="rect">
                      <a:avLst/>
                    </a:prstGeom>
                    <a:noFill/>
                    <a:ln w="9525">
                      <a:noFill/>
                      <a:headEnd/>
                      <a:tailEnd/>
                    </a:ln>
                  </pic:spPr>
                </pic:pic>
              </a:graphicData>
            </a:graphic>
          </wp:inline>
        </w:drawing>
      </w:r>
    </w:p>
    <w:p w14:paraId="7ECD66AC" w14:textId="6FD43B1F" w:rsidR="00E37051" w:rsidDel="00CE654F" w:rsidRDefault="00964EEF">
      <w:pPr>
        <w:pStyle w:val="BodyText"/>
        <w:rPr>
          <w:del w:id="268" w:author="Olga Perski (TAU)" w:date="2023-06-30T09:03:00Z"/>
        </w:rPr>
      </w:pPr>
      <w:r>
        <w:br/>
      </w:r>
      <w:moveFromRangeStart w:id="269" w:author="Olga Perski (TAU)" w:date="2023-06-30T09:03:00Z" w:name="move139008204"/>
      <w:moveFrom w:id="270" w:author="Olga Perski (TAU)" w:date="2023-06-30T09:03:00Z">
        <w:r w:rsidDel="00CE654F">
          <w:t>A potential cause of the limited predictive ability of current spatial risk models are the non-systematic approaches previously taken to both rodent and human sampling which introduce selection biases that hamper inference from these data (Peterson, Moses, and Bausch 2014; Johnson, Escobar, and Zambrana-Torrelio 2019). This thesis has developed methodology that produces data on the distribution of rodent communities and pathogen prevalence that is less susceptible to sampling biases. This systematic approach will be particularly useful for future statistical and mathematical model parameterisation. These models can help to produce a better understanding of the true spatial distribution of Lassa fever risk across the region which will support the development of efficacious interventions such as rodent control or raising awareness within human communities (Garry 2023).</w:t>
        </w:r>
      </w:moveFrom>
      <w:moveFromRangeEnd w:id="269"/>
    </w:p>
    <w:p w14:paraId="28E8C3E8" w14:textId="47A70E30" w:rsidR="00E37051" w:rsidRDefault="00000000">
      <w:pPr>
        <w:pStyle w:val="BodyText"/>
      </w:pPr>
      <w:r>
        <w:lastRenderedPageBreak/>
        <w:t xml:space="preserve">The rodent trapping study </w:t>
      </w:r>
      <w:del w:id="271" w:author="Olga Perski (TAU)" w:date="2023-06-30T09:05:00Z">
        <w:r w:rsidDel="002F73CA">
          <w:delText xml:space="preserve">in </w:delText>
        </w:r>
      </w:del>
      <w:ins w:id="272" w:author="Olga Perski (TAU)" w:date="2023-06-30T09:05:00Z">
        <w:r w:rsidR="002F73CA">
          <w:t xml:space="preserve">conducted as part of </w:t>
        </w:r>
      </w:ins>
      <w:r>
        <w:t>this thesis</w:t>
      </w:r>
      <w:del w:id="273" w:author="Olga Perski (TAU)" w:date="2023-06-30T09:06:00Z">
        <w:r w:rsidDel="002F73CA">
          <w:delText>,</w:delText>
        </w:r>
      </w:del>
      <w:r>
        <w:t xml:space="preserve"> has highlighted the need for long-term rodent surveys in the Lassa fever endemic region. To understand the risk to human communities from Lassa fever spillover</w:t>
      </w:r>
      <w:ins w:id="274" w:author="Olga Perski (TAU)" w:date="2023-06-30T09:06:00Z">
        <w:r w:rsidR="002F73CA">
          <w:t>,</w:t>
        </w:r>
      </w:ins>
      <w:r>
        <w:t xml:space="preserve"> there is a need for unbiased data on the multi-year dynamics of LASV prevalence within rodent communities. Previous studies have shown substantial asynchrony in rodent and human infection</w:t>
      </w:r>
      <w:ins w:id="275" w:author="Olga Perski (TAU)" w:date="2023-06-30T09:06:00Z">
        <w:r w:rsidR="002F73CA">
          <w:t>.</w:t>
        </w:r>
      </w:ins>
      <w:del w:id="276" w:author="Olga Perski (TAU)" w:date="2023-06-30T09:06:00Z">
        <w:r w:rsidDel="002F73CA">
          <w:delText>,</w:delText>
        </w:r>
      </w:del>
      <w:r>
        <w:t xml:space="preserve"> </w:t>
      </w:r>
      <w:ins w:id="277" w:author="Olga Perski (TAU)" w:date="2023-06-30T09:06:00Z">
        <w:r w:rsidR="002F73CA">
          <w:t>F</w:t>
        </w:r>
      </w:ins>
      <w:del w:id="278" w:author="Olga Perski (TAU)" w:date="2023-06-30T09:06:00Z">
        <w:r w:rsidDel="002F73CA">
          <w:delText>f</w:delText>
        </w:r>
      </w:del>
      <w:r>
        <w:t xml:space="preserve">or example, </w:t>
      </w:r>
      <w:del w:id="279" w:author="Olga Perski (TAU)" w:date="2023-06-30T09:06:00Z">
        <w:r w:rsidDel="002F73CA">
          <w:delText xml:space="preserve">finding </w:delText>
        </w:r>
      </w:del>
      <w:r>
        <w:t xml:space="preserve">a low prevalence of rodent infection </w:t>
      </w:r>
      <w:ins w:id="280" w:author="Olga Perski (TAU)" w:date="2023-06-30T09:06:00Z">
        <w:r w:rsidR="002F73CA">
          <w:t xml:space="preserve">has been found </w:t>
        </w:r>
      </w:ins>
      <w:r>
        <w:t>in the context of high human seroprevalence or incidence of infection</w:t>
      </w:r>
      <w:ins w:id="281" w:author="Olga Perski (TAU)" w:date="2023-06-30T09:06:00Z">
        <w:r w:rsidR="002F73CA">
          <w:t>, suggesting a temporal lag</w:t>
        </w:r>
      </w:ins>
      <w:r>
        <w:t xml:space="preserve"> (Lukashevich, Clegg, and Sidibe 1993; Demby et al. 2001). In contrast, some studies have identified substantial transmission among rodent populations but few human cases of Lassa fever </w:t>
      </w:r>
      <w:del w:id="282" w:author="Olga Perski (TAU)" w:date="2023-06-30T09:07:00Z">
        <w:r w:rsidDel="002F73CA">
          <w:delText xml:space="preserve">are reported </w:delText>
        </w:r>
      </w:del>
      <w:r>
        <w:t>(Fichet-Calvet et al. 2005, 2007). Combining LASV, rodent and human studies over</w:t>
      </w:r>
      <w:del w:id="283" w:author="Olga Perski (TAU)" w:date="2023-06-30T09:07:00Z">
        <w:r w:rsidDel="002F73CA">
          <w:delText xml:space="preserve"> a</w:delText>
        </w:r>
      </w:del>
      <w:r>
        <w:t xml:space="preserve"> longer time </w:t>
      </w:r>
      <w:del w:id="284" w:author="Olga Perski (TAU)" w:date="2023-06-30T09:07:00Z">
        <w:r w:rsidDel="002F73CA">
          <w:delText xml:space="preserve">period </w:delText>
        </w:r>
      </w:del>
      <w:ins w:id="285" w:author="Olga Perski (TAU)" w:date="2023-06-30T09:07:00Z">
        <w:r w:rsidR="002F73CA">
          <w:t xml:space="preserve">scales (i.e., several years) </w:t>
        </w:r>
      </w:ins>
      <w:r>
        <w:t xml:space="preserve">at high sampling frequency (i.e., monthly) will help to elucidate whether these previous observations have been driven by biased geographic and temporal sampling or whether these trends are driven by underlying dynamics </w:t>
      </w:r>
      <w:ins w:id="286" w:author="Olga Perski (TAU)" w:date="2023-06-30T09:07:00Z">
        <w:r w:rsidR="002F73CA">
          <w:t xml:space="preserve">and temporal lags </w:t>
        </w:r>
      </w:ins>
      <w:r>
        <w:t xml:space="preserve">within the host-pathogen system. </w:t>
      </w:r>
      <w:del w:id="287" w:author="Olga Perski (TAU)" w:date="2023-06-30T09:07:00Z">
        <w:r w:rsidDel="002F73CA">
          <w:delText>Unfortunately, t</w:delText>
        </w:r>
      </w:del>
      <w:ins w:id="288" w:author="Olga Perski (TAU)" w:date="2023-06-30T09:07:00Z">
        <w:r w:rsidR="002F73CA">
          <w:t>T</w:t>
        </w:r>
      </w:ins>
      <w:r>
        <w:t>his study design would require significant resources and have not yet been performed.</w:t>
      </w:r>
    </w:p>
    <w:p w14:paraId="04B052A8" w14:textId="7D3568C2" w:rsidR="00E37051" w:rsidRDefault="005B35D1">
      <w:pPr>
        <w:pStyle w:val="BodyText"/>
      </w:pPr>
      <w:ins w:id="289" w:author="Olga Perski (TAU)" w:date="2023-06-30T09:08:00Z">
        <w:r>
          <w:t xml:space="preserve">Further, </w:t>
        </w:r>
      </w:ins>
      <w:del w:id="290" w:author="Olga Perski (TAU)" w:date="2023-06-30T09:08:00Z">
        <w:r w:rsidDel="005B35D1">
          <w:delText>T</w:delText>
        </w:r>
      </w:del>
      <w:ins w:id="291" w:author="Olga Perski (TAU)" w:date="2023-06-30T09:08:00Z">
        <w:r>
          <w:t>t</w:t>
        </w:r>
      </w:ins>
      <w:r>
        <w:t>he dynamic interplay between pathogen, rodent and human factors driving Lassa fever spillover events occur</w:t>
      </w:r>
      <w:ins w:id="292" w:author="Olga Perski (TAU)" w:date="2023-06-30T09:08:00Z">
        <w:r>
          <w:t>s</w:t>
        </w:r>
      </w:ins>
      <w:r>
        <w:t xml:space="preserve"> </w:t>
      </w:r>
      <w:del w:id="293" w:author="Olga Perski (TAU)" w:date="2023-06-30T09:08:00Z">
        <w:r w:rsidDel="005B35D1">
          <w:delText xml:space="preserve">over </w:delText>
        </w:r>
      </w:del>
      <w:ins w:id="294" w:author="Olga Perski (TAU)" w:date="2023-06-30T09:08:00Z">
        <w:r>
          <w:t xml:space="preserve">across </w:t>
        </w:r>
      </w:ins>
      <w:r>
        <w:t>different time</w:t>
      </w:r>
      <w:ins w:id="295" w:author="Olga Perski (TAU)" w:date="2023-06-30T09:08:00Z">
        <w:r>
          <w:t xml:space="preserve"> </w:t>
        </w:r>
      </w:ins>
      <w:del w:id="296" w:author="Olga Perski (TAU)" w:date="2023-06-30T09:08:00Z">
        <w:r w:rsidDel="005B35D1">
          <w:delText>-</w:delText>
        </w:r>
      </w:del>
      <w:r>
        <w:t>scales. At the rapid end of the time</w:t>
      </w:r>
      <w:ins w:id="297" w:author="Olga Perski (TAU)" w:date="2023-06-30T09:08:00Z">
        <w:r>
          <w:t xml:space="preserve"> </w:t>
        </w:r>
      </w:ins>
      <w:del w:id="298" w:author="Olga Perski (TAU)" w:date="2023-06-30T09:08:00Z">
        <w:r w:rsidDel="005B35D1">
          <w:delText>-</w:delText>
        </w:r>
      </w:del>
      <w:r>
        <w:t xml:space="preserve">scale </w:t>
      </w:r>
      <w:del w:id="299" w:author="Olga Perski (TAU)" w:date="2023-06-30T09:08:00Z">
        <w:r w:rsidDel="005B35D1">
          <w:delText xml:space="preserve">are </w:delText>
        </w:r>
      </w:del>
      <w:ins w:id="300" w:author="Olga Perski (TAU)" w:date="2023-06-30T09:08:00Z">
        <w:r>
          <w:t xml:space="preserve">is </w:t>
        </w:r>
      </w:ins>
      <w:r>
        <w:t xml:space="preserve">the infectious period of LASV in individual rodents (1-2 months) and rodent life expectancy (&lt;1 year), while the protracted end of the spectrum includes changes in rodent community structure due to land use change or invasive species (decades) and human longevity (i.e., life expectancy in Sierra Leone is 60 years) (Leirs, Verhagen, and Verheyen 1993; Wells, Lakim, and O’Hara 2014; Dalecky et al. 2015; Safronetz et al. 2022; World Health Organisation 2023). The age at which humans are infected with LASV is also thought to be associated with the severity of disease and is expected to lead to long-term immunity (Duvignaud et al. 2021; Strampe et al. 2021; Garry 2023). </w:t>
      </w:r>
      <w:ins w:id="301" w:author="Olga Perski (TAU)" w:date="2023-06-30T09:09:00Z">
        <w:r>
          <w:t xml:space="preserve">In addition, </w:t>
        </w:r>
      </w:ins>
      <w:del w:id="302" w:author="Olga Perski (TAU)" w:date="2023-06-30T09:09:00Z">
        <w:r w:rsidDel="005B35D1">
          <w:delText>T</w:delText>
        </w:r>
      </w:del>
      <w:ins w:id="303" w:author="Olga Perski (TAU)" w:date="2023-06-30T09:09:00Z">
        <w:r>
          <w:t>t</w:t>
        </w:r>
      </w:ins>
      <w:r>
        <w:t xml:space="preserve">he force-of-infection from rodent to human populations will dictate the age-stratified infection risk in humans (Davis and Calvet 2005; Arthur et al. 2017). For example, in </w:t>
      </w:r>
      <w:del w:id="304" w:author="Olga Perski (TAU)" w:date="2023-06-30T09:09:00Z">
        <w:r w:rsidDel="005B35D1">
          <w:delText xml:space="preserve">our </w:delText>
        </w:r>
      </w:del>
      <w:ins w:id="305" w:author="Olga Perski (TAU)" w:date="2023-06-30T09:09:00Z">
        <w:r>
          <w:t xml:space="preserve">the </w:t>
        </w:r>
      </w:ins>
      <w:r>
        <w:t>study system</w:t>
      </w:r>
      <w:ins w:id="306" w:author="Olga Perski (TAU)" w:date="2023-06-30T09:09:00Z">
        <w:r>
          <w:t xml:space="preserve"> sampled as part of this thesis,</w:t>
        </w:r>
      </w:ins>
      <w:r>
        <w:t xml:space="preserve"> the low prevalence of </w:t>
      </w:r>
      <w:del w:id="307" w:author="Olga Perski (TAU)" w:date="2023-06-30T09:09:00Z">
        <w:r w:rsidDel="005B35D1">
          <w:delText xml:space="preserve">antibodies to </w:delText>
        </w:r>
      </w:del>
      <w:r>
        <w:t xml:space="preserve">LASV </w:t>
      </w:r>
      <w:ins w:id="308" w:author="Olga Perski (TAU)" w:date="2023-06-30T09:09:00Z">
        <w:r>
          <w:t xml:space="preserve">antibodies </w:t>
        </w:r>
      </w:ins>
      <w:r>
        <w:t>suggests minimal transmission within the rodent population and therefore the annual probability of a human being infected in these setting is</w:t>
      </w:r>
      <w:ins w:id="309" w:author="Olga Perski (TAU)" w:date="2023-06-30T09:10:00Z">
        <w:r>
          <w:t xml:space="preserve"> likely</w:t>
        </w:r>
      </w:ins>
      <w:r>
        <w:t xml:space="preserve"> low. This </w:t>
      </w:r>
      <w:del w:id="310" w:author="Olga Perski (TAU)" w:date="2023-06-30T09:10:00Z">
        <w:r w:rsidDel="005B35D1">
          <w:delText xml:space="preserve">will </w:delText>
        </w:r>
      </w:del>
      <w:ins w:id="311" w:author="Olga Perski (TAU)" w:date="2023-06-30T09:10:00Z">
        <w:r>
          <w:t xml:space="preserve">is expected to </w:t>
        </w:r>
      </w:ins>
      <w:r>
        <w:t>lead to human infections occurring in older age groups</w:t>
      </w:r>
      <w:ins w:id="312" w:author="Olga Perski (TAU)" w:date="2023-06-30T09:10:00Z">
        <w:r>
          <w:t>, with these individuals</w:t>
        </w:r>
      </w:ins>
      <w:r>
        <w:t xml:space="preserve"> </w:t>
      </w:r>
      <w:del w:id="313" w:author="Olga Perski (TAU)" w:date="2023-06-30T09:10:00Z">
        <w:r w:rsidDel="005B35D1">
          <w:delText xml:space="preserve">who may </w:delText>
        </w:r>
      </w:del>
      <w:r>
        <w:t>develop</w:t>
      </w:r>
      <w:ins w:id="314" w:author="Olga Perski (TAU)" w:date="2023-06-30T09:10:00Z">
        <w:r>
          <w:t>ing</w:t>
        </w:r>
      </w:ins>
      <w:r>
        <w:t xml:space="preserve"> more severe disease. However, our study also shows that most of the rodents remain susceptible to infection which, were they to be exposed to LASV, would promote LASV transmission and an outbreak within rodent populations</w:t>
      </w:r>
      <w:ins w:id="315" w:author="Olga Perski (TAU)" w:date="2023-06-30T09:11:00Z">
        <w:r>
          <w:t>,</w:t>
        </w:r>
      </w:ins>
      <w:r>
        <w:t xml:space="preserve"> which could shift the risk of infection in humans to </w:t>
      </w:r>
      <w:del w:id="316" w:author="Olga Perski (TAU)" w:date="2023-06-30T09:11:00Z">
        <w:r w:rsidDel="005B35D1">
          <w:delText xml:space="preserve">lower </w:delText>
        </w:r>
      </w:del>
      <w:ins w:id="317" w:author="Olga Perski (TAU)" w:date="2023-06-30T09:11:00Z">
        <w:r>
          <w:t xml:space="preserve">younger </w:t>
        </w:r>
      </w:ins>
      <w:r>
        <w:t xml:space="preserve">age groups </w:t>
      </w:r>
      <w:del w:id="318" w:author="Olga Perski (TAU)" w:date="2023-06-30T09:11:00Z">
        <w:r w:rsidDel="005B35D1">
          <w:delText xml:space="preserve">and </w:delText>
        </w:r>
      </w:del>
      <w:ins w:id="319" w:author="Olga Perski (TAU)" w:date="2023-06-30T09:11:00Z">
        <w:r>
          <w:t xml:space="preserve">who are expected to develop </w:t>
        </w:r>
      </w:ins>
      <w:del w:id="320" w:author="Olga Perski (TAU)" w:date="2023-06-30T09:11:00Z">
        <w:r w:rsidDel="005B35D1">
          <w:delText xml:space="preserve">expected </w:delText>
        </w:r>
      </w:del>
      <w:r>
        <w:t xml:space="preserve">less severe disease. Therefore, </w:t>
      </w:r>
      <w:ins w:id="321" w:author="Olga Perski (TAU)" w:date="2023-06-30T09:11:00Z">
        <w:r>
          <w:t>similar to the suggestion</w:t>
        </w:r>
      </w:ins>
      <w:ins w:id="322" w:author="Olga Perski (TAU)" w:date="2023-06-30T09:12:00Z">
        <w:r w:rsidR="001A3E98">
          <w:t xml:space="preserve"> in the above paragraph</w:t>
        </w:r>
      </w:ins>
      <w:ins w:id="323" w:author="Olga Perski (TAU)" w:date="2023-06-30T09:11:00Z">
        <w:r>
          <w:t xml:space="preserve">, </w:t>
        </w:r>
      </w:ins>
      <w:r>
        <w:t xml:space="preserve">multi-year studies of LASV and rodents </w:t>
      </w:r>
      <w:del w:id="324" w:author="Olga Perski (TAU)" w:date="2023-06-30T09:12:00Z">
        <w:r w:rsidDel="005B35D1">
          <w:delText xml:space="preserve">at high temporal frequency (i.e., monthly) </w:delText>
        </w:r>
      </w:del>
      <w:r>
        <w:t>would be beneficial to understand these complex dynamics</w:t>
      </w:r>
      <w:del w:id="325" w:author="Olga Perski (TAU)" w:date="2023-06-30T09:12:00Z">
        <w:r w:rsidDel="005B35D1">
          <w:delText xml:space="preserve"> occurring over different time-scales which drive transmission of LASV among rodent populations</w:delText>
        </w:r>
      </w:del>
      <w:r>
        <w:t>.</w:t>
      </w:r>
    </w:p>
    <w:p w14:paraId="7B5FB36C" w14:textId="069C7D3C" w:rsidR="00E37051" w:rsidRDefault="00000000">
      <w:pPr>
        <w:pStyle w:val="BodyText"/>
      </w:pPr>
      <w:r>
        <w:t xml:space="preserve">Finally, there is </w:t>
      </w:r>
      <w:ins w:id="326" w:author="Olga Perski (TAU)" w:date="2023-06-30T09:12:00Z">
        <w:r w:rsidR="001A3E98">
          <w:t xml:space="preserve">an </w:t>
        </w:r>
      </w:ins>
      <w:r>
        <w:t xml:space="preserve">increasing drive for data consolidation to support “big data” approaches to zoonotic infectious disease risk prediction and preparedness (Carlson et al. 2021). These approaches typically consolidate data from multiple studies or public repositories of data and often span disciplinary boundaries (Garine-Wichatitsky et al. 2022). The increasing availability of repositories (e.g., GBIF) for raw and processed data </w:t>
      </w:r>
      <w:del w:id="327" w:author="Olga Perski (TAU)" w:date="2023-06-30T09:13:00Z">
        <w:r w:rsidDel="001A3E98">
          <w:delText>must be adopted</w:delText>
        </w:r>
      </w:del>
      <w:ins w:id="328" w:author="Olga Perski (TAU)" w:date="2023-06-30T09:13:00Z">
        <w:r w:rsidR="001A3E98">
          <w:t xml:space="preserve">should </w:t>
        </w:r>
        <w:r w:rsidR="001A3E98">
          <w:lastRenderedPageBreak/>
          <w:t>be embraced</w:t>
        </w:r>
      </w:ins>
      <w:r>
        <w:t xml:space="preserve"> by the research community to accelerate the volume of data that are available for </w:t>
      </w:r>
      <w:del w:id="329" w:author="Olga Perski (TAU)" w:date="2023-06-30T09:13:00Z">
        <w:r w:rsidDel="001A3E98">
          <w:delText xml:space="preserve">these </w:delText>
        </w:r>
      </w:del>
      <w:r>
        <w:t>analys</w:t>
      </w:r>
      <w:ins w:id="330" w:author="Olga Perski (TAU)" w:date="2023-06-30T09:13:00Z">
        <w:r w:rsidR="001A3E98">
          <w:t>i</w:t>
        </w:r>
      </w:ins>
      <w:del w:id="331" w:author="Olga Perski (TAU)" w:date="2023-06-30T09:13:00Z">
        <w:r w:rsidDel="001A3E98">
          <w:delText>e</w:delText>
        </w:r>
      </w:del>
      <w:r>
        <w:t>s</w:t>
      </w:r>
      <w:ins w:id="332" w:author="Olga Perski (TAU)" w:date="2023-06-30T09:13:00Z">
        <w:r w:rsidR="001A3E98">
          <w:t>. This</w:t>
        </w:r>
      </w:ins>
      <w:r>
        <w:t xml:space="preserve"> </w:t>
      </w:r>
      <w:del w:id="333" w:author="Olga Perski (TAU)" w:date="2023-06-30T09:13:00Z">
        <w:r w:rsidDel="001A3E98">
          <w:delText>but this needs</w:delText>
        </w:r>
      </w:del>
      <w:ins w:id="334" w:author="Olga Perski (TAU)" w:date="2023-06-30T09:13:00Z">
        <w:r w:rsidR="001A3E98">
          <w:t>ought</w:t>
        </w:r>
      </w:ins>
      <w:r>
        <w:t xml:space="preserve"> to be balanced with appropriate attribution for researchers </w:t>
      </w:r>
      <w:del w:id="335" w:author="Olga Perski (TAU)" w:date="2023-06-30T09:13:00Z">
        <w:r w:rsidDel="001A3E98">
          <w:delText xml:space="preserve">focussed </w:delText>
        </w:r>
      </w:del>
      <w:ins w:id="336" w:author="Olga Perski (TAU)" w:date="2023-06-30T09:13:00Z">
        <w:r w:rsidR="001A3E98">
          <w:t xml:space="preserve">involved in </w:t>
        </w:r>
      </w:ins>
      <w:del w:id="337" w:author="Olga Perski (TAU)" w:date="2023-06-30T09:13:00Z">
        <w:r w:rsidDel="001A3E98">
          <w:delText xml:space="preserve">on </w:delText>
        </w:r>
      </w:del>
      <w:ins w:id="338" w:author="Olga Perski (TAU)" w:date="2023-06-30T09:13:00Z">
        <w:r w:rsidR="001A3E98">
          <w:t xml:space="preserve">the </w:t>
        </w:r>
      </w:ins>
      <w:r>
        <w:t>primary data collection (Bahlai et al. 2019; @ Carlson et al. 2021). Importantly, the</w:t>
      </w:r>
      <w:del w:id="339" w:author="Olga Perski (TAU)" w:date="2023-06-30T09:14:00Z">
        <w:r w:rsidDel="001A3E98">
          <w:delText>se</w:delText>
        </w:r>
      </w:del>
      <w:r>
        <w:t xml:space="preserve"> data must be shared with adequate meta-data to support appropriate secondary analyses. </w:t>
      </w:r>
      <w:ins w:id="340" w:author="Olga Perski (TAU)" w:date="2023-06-30T09:14:00Z">
        <w:r w:rsidR="001A3E98">
          <w:t xml:space="preserve">As discussed above, </w:t>
        </w:r>
      </w:ins>
      <w:del w:id="341" w:author="Olga Perski (TAU)" w:date="2023-06-30T09:14:00Z">
        <w:r w:rsidDel="001A3E98">
          <w:delText>T</w:delText>
        </w:r>
      </w:del>
      <w:ins w:id="342" w:author="Olga Perski (TAU)" w:date="2023-06-30T09:14:00Z">
        <w:r w:rsidR="001A3E98">
          <w:t>t</w:t>
        </w:r>
      </w:ins>
      <w:r>
        <w:t xml:space="preserve">he development and adoption of protocol harmonisation and reporting standards of rodent and pathogen sampling </w:t>
      </w:r>
      <w:ins w:id="343" w:author="Olga Perski (TAU)" w:date="2023-06-30T09:14:00Z">
        <w:r w:rsidR="001A3E98">
          <w:t xml:space="preserve">studies is </w:t>
        </w:r>
      </w:ins>
      <w:ins w:id="344" w:author="Olga Perski (TAU)" w:date="2023-06-30T09:15:00Z">
        <w:r w:rsidR="001A3E98">
          <w:t xml:space="preserve">needed and </w:t>
        </w:r>
      </w:ins>
      <w:r>
        <w:t xml:space="preserve">would </w:t>
      </w:r>
      <w:ins w:id="345" w:author="Olga Perski (TAU)" w:date="2023-06-30T09:15:00Z">
        <w:r w:rsidR="001A3E98">
          <w:t xml:space="preserve">help </w:t>
        </w:r>
      </w:ins>
      <w:r>
        <w:t xml:space="preserve">ensure </w:t>
      </w:r>
      <w:ins w:id="346" w:author="Olga Perski (TAU)" w:date="2023-06-30T09:15:00Z">
        <w:r w:rsidR="001A3E98">
          <w:t xml:space="preserve">that </w:t>
        </w:r>
      </w:ins>
      <w:del w:id="347" w:author="Olga Perski (TAU)" w:date="2023-06-30T09:15:00Z">
        <w:r w:rsidDel="001A3E98">
          <w:delText xml:space="preserve">adequate </w:delText>
        </w:r>
      </w:del>
      <w:ins w:id="348" w:author="Olga Perski (TAU)" w:date="2023-06-30T09:15:00Z">
        <w:r w:rsidR="001A3E98">
          <w:t xml:space="preserve">important </w:t>
        </w:r>
      </w:ins>
      <w:r>
        <w:t xml:space="preserve">meta-data are available, as has been adopted in several biomedical disciplines (i.e., CONSORT) (Schulz et al. 2010). Improving reporting standards also supports the adoption of risk-of-bias tools (e.g., “Risk-Of-Bias In studies of Temporal Trends in ecology” (ROBITT)), which </w:t>
      </w:r>
      <w:del w:id="349" w:author="Olga Perski (TAU)" w:date="2023-06-30T09:15:00Z">
        <w:r w:rsidDel="001A3E98">
          <w:delText xml:space="preserve">can </w:delText>
        </w:r>
      </w:del>
      <w:del w:id="350" w:author="Olga Perski (TAU)" w:date="2023-06-30T09:16:00Z">
        <w:r w:rsidDel="001A3E98">
          <w:delText xml:space="preserve">allow data-intensive methods to </w:delText>
        </w:r>
      </w:del>
      <w:ins w:id="351" w:author="Olga Perski (TAU)" w:date="2023-06-30T09:16:00Z">
        <w:r w:rsidR="001A3E98">
          <w:t xml:space="preserve">facilitates the </w:t>
        </w:r>
      </w:ins>
      <w:r>
        <w:t>adjust</w:t>
      </w:r>
      <w:ins w:id="352" w:author="Olga Perski (TAU)" w:date="2023-06-30T09:16:00Z">
        <w:r w:rsidR="001A3E98">
          <w:t>ment</w:t>
        </w:r>
      </w:ins>
      <w:r>
        <w:t xml:space="preserve"> for geographic, temporal and sampling biases within the contributing datasets (Navarro et al. 2021; Boyd et al. 2022).</w:t>
      </w:r>
    </w:p>
    <w:p w14:paraId="21731F83" w14:textId="77777777" w:rsidR="00E37051" w:rsidRDefault="00000000">
      <w:pPr>
        <w:pStyle w:val="Heading2"/>
      </w:pPr>
      <w:bookmarkStart w:id="353" w:name="concluding-remarks"/>
      <w:bookmarkEnd w:id="223"/>
      <w:r>
        <w:t>Concluding remarks</w:t>
      </w:r>
    </w:p>
    <w:p w14:paraId="588CA002" w14:textId="25161B5D" w:rsidR="00E37051" w:rsidRDefault="00000000">
      <w:pPr>
        <w:pStyle w:val="FirstParagraph"/>
      </w:pPr>
      <w:r>
        <w:t xml:space="preserve">A greater understanding of rodent community ecology is required to design public health interventions against Lassa fever in </w:t>
      </w:r>
      <w:del w:id="354" w:author="Olga Perski (TAU)" w:date="2023-06-30T09:16:00Z">
        <w:r w:rsidDel="0000579C">
          <w:delText xml:space="preserve">the </w:delText>
        </w:r>
      </w:del>
      <w:r>
        <w:t>endemic region</w:t>
      </w:r>
      <w:ins w:id="355" w:author="Olga Perski (TAU)" w:date="2023-06-30T09:16:00Z">
        <w:r w:rsidR="0000579C">
          <w:t>s</w:t>
        </w:r>
      </w:ins>
      <w:r>
        <w:t xml:space="preserve">. This thesis aimed to gain a better understanding of how </w:t>
      </w:r>
      <w:ins w:id="356" w:author="Olga Perski (TAU)" w:date="2023-06-30T09:16:00Z">
        <w:r w:rsidR="0000579C">
          <w:t>rodent</w:t>
        </w:r>
      </w:ins>
      <w:del w:id="357" w:author="Olga Perski (TAU)" w:date="2023-06-30T09:16:00Z">
        <w:r w:rsidDel="0000579C">
          <w:delText>these</w:delText>
        </w:r>
      </w:del>
      <w:r>
        <w:t xml:space="preserve"> communities are structured along anthropogenic land use gradients</w:t>
      </w:r>
      <w:ins w:id="358" w:author="Olga Perski (TAU)" w:date="2023-06-30T09:16:00Z">
        <w:r w:rsidR="0000579C">
          <w:t>,</w:t>
        </w:r>
      </w:ins>
      <w:r>
        <w:t xml:space="preserve"> with a view to informing interpretation of human Lassa fever epidemiology. This was achieved through a </w:t>
      </w:r>
      <w:del w:id="359" w:author="Olga Perski (TAU)" w:date="2023-06-30T09:16:00Z">
        <w:r w:rsidDel="0000579C">
          <w:delText xml:space="preserve">systematic </w:delText>
        </w:r>
      </w:del>
      <w:ins w:id="360" w:author="Olga Perski (TAU)" w:date="2023-06-30T09:16:00Z">
        <w:r w:rsidR="0000579C">
          <w:t xml:space="preserve">scoping </w:t>
        </w:r>
      </w:ins>
      <w:r>
        <w:t xml:space="preserve">review and synthesis of published rodent trapping studies across West Africa and primary data collection through a three-year rodent trapping study. Current biases in sampling of rodent hosts and their pathogens across West Africa limit the inference able to be drawn from </w:t>
      </w:r>
      <w:del w:id="361" w:author="Olga Perski (TAU)" w:date="2023-06-30T09:17:00Z">
        <w:r w:rsidDel="0000579C">
          <w:delText xml:space="preserve">currently </w:delText>
        </w:r>
      </w:del>
      <w:r>
        <w:t>available data on the current and future risks of zoonotic disease emergence. Results from the rodent trapping survey characterised the structure of rodent communities within the Lassa fever endemic region of Eastern Sierra Leone and informed the contact networks pathogens such as LASV will transmit through</w:t>
      </w:r>
      <w:ins w:id="362" w:author="Olga Perski (TAU)" w:date="2023-06-30T09:18:00Z">
        <w:r w:rsidR="0000579C">
          <w:t xml:space="preserve">. </w:t>
        </w:r>
      </w:ins>
      <w:del w:id="363" w:author="Olga Perski (TAU)" w:date="2023-06-30T09:18:00Z">
        <w:r w:rsidDel="0000579C">
          <w:delText xml:space="preserve"> within rodent populations. </w:delText>
        </w:r>
      </w:del>
      <w:r>
        <w:t>These findings can be used to inform the design of combined rodent and human epidemiological studies of Lassa fever and to guide the development of public health interventions.</w:t>
      </w:r>
    </w:p>
    <w:p w14:paraId="25E34824" w14:textId="77777777" w:rsidR="00E37051" w:rsidRDefault="00000000">
      <w:r>
        <w:br w:type="page"/>
      </w:r>
    </w:p>
    <w:p w14:paraId="1B5357A2" w14:textId="77777777" w:rsidR="00E37051" w:rsidRDefault="00000000">
      <w:pPr>
        <w:pStyle w:val="Bibliography"/>
      </w:pPr>
      <w:bookmarkStart w:id="364" w:name="ref-adesina_circulation_2023"/>
      <w:bookmarkStart w:id="365" w:name="refs"/>
      <w:r>
        <w:lastRenderedPageBreak/>
        <w:t xml:space="preserve">Adesina, Adetunji Samuel, Akinlabi Oyeyiola, Adeoba Obadare, Joseph Igbokwe, Chukwuyem Abejegah, Patience Akhilomen, Umaru Bangura, et al. 2023. “Circulation of Lassa Virus Across the Endemic Edo-Ondo Axis, Nigeria, with Cross-Species Transmission Between Multimammate Mice.” </w:t>
      </w:r>
      <w:r>
        <w:rPr>
          <w:i/>
          <w:iCs/>
        </w:rPr>
        <w:t>Emerging Microbes &amp; Infections</w:t>
      </w:r>
      <w:r>
        <w:t xml:space="preserve"> 12 (1): 2219350. </w:t>
      </w:r>
      <w:hyperlink r:id="rId11">
        <w:r>
          <w:rPr>
            <w:rStyle w:val="Hyperlink"/>
          </w:rPr>
          <w:t>https://doi.org/10.1080/22221751.2023.2219350</w:t>
        </w:r>
      </w:hyperlink>
      <w:r>
        <w:t>.</w:t>
      </w:r>
    </w:p>
    <w:p w14:paraId="6755B16C" w14:textId="77777777" w:rsidR="00E37051" w:rsidRDefault="00000000">
      <w:pPr>
        <w:pStyle w:val="Bibliography"/>
      </w:pPr>
      <w:bookmarkStart w:id="366" w:name="ref-arthur_contact_2017"/>
      <w:bookmarkEnd w:id="364"/>
      <w:r>
        <w:t xml:space="preserve">Arthur, Ronan F., Emily S. Gurley, Henrik Salje, Laura S. P. Bloomfield, and James H. Jones. 2017. “Contact Structure, Mobility, Environmental Impact and Behaviour: The Importance of Social Forces to Infectious Disease Dynamics and Disease Ecology.” </w:t>
      </w:r>
      <w:r>
        <w:rPr>
          <w:i/>
          <w:iCs/>
        </w:rPr>
        <w:t>Philosophical Transactions of the Royal Society B: Biological Sciences</w:t>
      </w:r>
      <w:r>
        <w:t xml:space="preserve"> 372 (1719): 20160454. </w:t>
      </w:r>
      <w:hyperlink r:id="rId12">
        <w:r>
          <w:rPr>
            <w:rStyle w:val="Hyperlink"/>
          </w:rPr>
          <w:t>https://doi.org/10.1098/rstb.2016.0454</w:t>
        </w:r>
      </w:hyperlink>
      <w:r>
        <w:t>.</w:t>
      </w:r>
    </w:p>
    <w:p w14:paraId="5D8478B0" w14:textId="77777777" w:rsidR="00E37051" w:rsidRDefault="00000000">
      <w:pPr>
        <w:pStyle w:val="Bibliography"/>
      </w:pPr>
      <w:bookmarkStart w:id="367" w:name="ref-bahlai_open_2019"/>
      <w:bookmarkEnd w:id="366"/>
      <w:r>
        <w:t xml:space="preserve">Bahlai, Christie A., Lewis J. Bartlett, Kevin R. Burgio, Auriel M. V. Fournier, Carl N. Keiser, Timothee Poisot, and Kaitlin Stack Whitney. 2019. “Open Science Isn’t Always Open to All Scientists: Current Efforts to Make Research More Accessible and Transparent Can Reinforce Inequality Within STEM Professions.” </w:t>
      </w:r>
      <w:r>
        <w:rPr>
          <w:i/>
          <w:iCs/>
        </w:rPr>
        <w:t>American Scientist</w:t>
      </w:r>
      <w:r>
        <w:t xml:space="preserve"> 107 (2): 78–83. </w:t>
      </w:r>
      <w:hyperlink r:id="rId13">
        <w:r>
          <w:rPr>
            <w:rStyle w:val="Hyperlink"/>
          </w:rPr>
          <w:t>https://doi.org/10.1511/2019.107.2.78</w:t>
        </w:r>
      </w:hyperlink>
      <w:r>
        <w:t>.</w:t>
      </w:r>
    </w:p>
    <w:p w14:paraId="3E16ECD3" w14:textId="77777777" w:rsidR="00E37051" w:rsidRDefault="00000000">
      <w:pPr>
        <w:pStyle w:val="Bibliography"/>
      </w:pPr>
      <w:bookmarkStart w:id="368" w:name="ref-bangura_lassa_2021"/>
      <w:bookmarkEnd w:id="367"/>
      <w:r>
        <w:t xml:space="preserve">Bangura, Umaru, Jacob Buanie, Joyce Lamin, Christopher Davis, Gedeon Ngiala Bongo, Michael Dawson, Rashid Ansumana, et al. 2021. “Lassa Virus Circulation in Small Mammal Populations in Bo District, Sierra Leone.” </w:t>
      </w:r>
      <w:r>
        <w:rPr>
          <w:i/>
          <w:iCs/>
        </w:rPr>
        <w:t>BIOLOGY-BASEL</w:t>
      </w:r>
      <w:r>
        <w:t xml:space="preserve"> 10 (1). </w:t>
      </w:r>
      <w:hyperlink r:id="rId14">
        <w:r>
          <w:rPr>
            <w:rStyle w:val="Hyperlink"/>
          </w:rPr>
          <w:t>https://doi.org/10.3390/biology10010028</w:t>
        </w:r>
      </w:hyperlink>
      <w:r>
        <w:t>.</w:t>
      </w:r>
    </w:p>
    <w:p w14:paraId="10884248" w14:textId="77777777" w:rsidR="00E37051" w:rsidRDefault="00000000">
      <w:pPr>
        <w:pStyle w:val="Bibliography"/>
      </w:pPr>
      <w:bookmarkStart w:id="369" w:name="ref-barnett_ecology_2000"/>
      <w:bookmarkEnd w:id="368"/>
      <w:r>
        <w:t xml:space="preserve">Barnett, Adrian Ashton, Nicholas Read, Jonathan Scurlock, Christopher Low, Hugh Norris, and Rebecca Shapley. 2000. “Ecology of Rodent Communities in Agricultural Habitats in Eastern Sierra Leone: Cocoa Groves as Forest Refugia.” </w:t>
      </w:r>
      <w:r>
        <w:rPr>
          <w:i/>
          <w:iCs/>
        </w:rPr>
        <w:t>Tropical Ecology</w:t>
      </w:r>
      <w:r>
        <w:t xml:space="preserve">, 17. </w:t>
      </w:r>
      <w:hyperlink r:id="rId15">
        <w:r>
          <w:rPr>
            <w:rStyle w:val="Hyperlink"/>
          </w:rPr>
          <w:t>http://www.tropecol.com/pdf/open/PDF_41_2/kp41201.pdf</w:t>
        </w:r>
      </w:hyperlink>
      <w:r>
        <w:t>.</w:t>
      </w:r>
    </w:p>
    <w:p w14:paraId="56637FA6" w14:textId="77777777" w:rsidR="00E37051" w:rsidRDefault="00000000">
      <w:pPr>
        <w:pStyle w:val="Bibliography"/>
      </w:pPr>
      <w:bookmarkStart w:id="370" w:name="ref-basinski_bridging_2021"/>
      <w:bookmarkEnd w:id="369"/>
      <w:r>
        <w:t xml:space="preserve">Basinski, Andrew J., Elisabeth Fichet-Calvet, Anna R. Sjodin, Tanner J. Varrelman, Christopher H. Remien, Nathan C. Layman, Brian H. Bird, et al. 2021. “Bridging the Gap: Using Reservoir Ecology and Human Serosurveys to Estimate Lassa Virus Spillover in West Africa.” Edited by Amy Wesolowski. </w:t>
      </w:r>
      <w:r>
        <w:rPr>
          <w:i/>
          <w:iCs/>
        </w:rPr>
        <w:t>PLOS Computational Biology</w:t>
      </w:r>
      <w:r>
        <w:t xml:space="preserve"> 17 (3): e1008811. </w:t>
      </w:r>
      <w:hyperlink r:id="rId16">
        <w:r>
          <w:rPr>
            <w:rStyle w:val="Hyperlink"/>
          </w:rPr>
          <w:t>https://doi.org/10.1371/journal.pcbi.1008811</w:t>
        </w:r>
      </w:hyperlink>
      <w:r>
        <w:t>.</w:t>
      </w:r>
    </w:p>
    <w:p w14:paraId="4224E5B0" w14:textId="77777777" w:rsidR="00E37051" w:rsidRDefault="00000000">
      <w:pPr>
        <w:pStyle w:val="Bibliography"/>
      </w:pPr>
      <w:bookmarkStart w:id="371" w:name="ref-bonwitt_at_2017"/>
      <w:bookmarkEnd w:id="370"/>
      <w:r>
        <w:t xml:space="preserve">Bonwitt, Jesse, Almudena Mari Sáez, Joseph Lamin, Rashid Ansumana, Michael Dawson, Jacob Buanie, Joyce Lamin, et al. 2017. “At Home with Mastomys and Rattus: Human-Rodent Interactions and Potential for Primary Transmission of Lassa Virus in Domestic Spaces.” </w:t>
      </w:r>
      <w:r>
        <w:rPr>
          <w:i/>
          <w:iCs/>
        </w:rPr>
        <w:t>The American Journal of Tropical Medicine and Hygiene</w:t>
      </w:r>
      <w:r>
        <w:t xml:space="preserve"> 96 (4): 935–43. </w:t>
      </w:r>
      <w:hyperlink r:id="rId17">
        <w:r>
          <w:rPr>
            <w:rStyle w:val="Hyperlink"/>
          </w:rPr>
          <w:t>https://doi.org/10.4269/ajtmh.16-0675</w:t>
        </w:r>
      </w:hyperlink>
      <w:r>
        <w:t>.</w:t>
      </w:r>
    </w:p>
    <w:p w14:paraId="1C8C575F" w14:textId="77777777" w:rsidR="00E37051" w:rsidRDefault="00000000">
      <w:pPr>
        <w:pStyle w:val="Bibliography"/>
      </w:pPr>
      <w:bookmarkStart w:id="372" w:name="ref-boyd_robitt_2022"/>
      <w:bookmarkEnd w:id="371"/>
      <w:r>
        <w:t xml:space="preserve">Boyd, Robin J., Gary D. Powney, Fiona Burns, Alain Danet, François Duchenne, Matthew J. Grainger, Susan G. Jarvis, et al. 2022. “ROBITT: A Tool for Assessing the Risk-of-Bias in Studies of Temporal Trends in Ecology.” </w:t>
      </w:r>
      <w:r>
        <w:rPr>
          <w:i/>
          <w:iCs/>
        </w:rPr>
        <w:t>Methods in Ecology and Evolution</w:t>
      </w:r>
      <w:r>
        <w:t xml:space="preserve"> 13 (7): 1497–507. </w:t>
      </w:r>
      <w:hyperlink r:id="rId18">
        <w:r>
          <w:rPr>
            <w:rStyle w:val="Hyperlink"/>
          </w:rPr>
          <w:t>https://doi.org/10.1111/2041-210X.13857</w:t>
        </w:r>
      </w:hyperlink>
      <w:r>
        <w:t>.</w:t>
      </w:r>
    </w:p>
    <w:p w14:paraId="4F00A776" w14:textId="77777777" w:rsidR="00E37051" w:rsidRDefault="00000000">
      <w:pPr>
        <w:pStyle w:val="Bibliography"/>
      </w:pPr>
      <w:bookmarkStart w:id="373" w:name="ref-carlson_future_2021"/>
      <w:bookmarkEnd w:id="372"/>
      <w:r>
        <w:t xml:space="preserve">Carlson, Colin J., Maxwell J. Farrell, Zoe Grange, Barbara A. Han, Nardus Mollentze, Alexandra L. Phelan, Angela L. Rasmussen, et al. 2021. “The Future of Zoonotic Risk </w:t>
      </w:r>
      <w:r>
        <w:lastRenderedPageBreak/>
        <w:t xml:space="preserve">Prediction.” </w:t>
      </w:r>
      <w:r>
        <w:rPr>
          <w:i/>
          <w:iCs/>
        </w:rPr>
        <w:t>Philosophical Transactions of the Royal Society B: Biological Sciences</w:t>
      </w:r>
      <w:r>
        <w:t xml:space="preserve"> 376 (1837): 20200358. </w:t>
      </w:r>
      <w:hyperlink r:id="rId19">
        <w:r>
          <w:rPr>
            <w:rStyle w:val="Hyperlink"/>
          </w:rPr>
          <w:t>https://doi.org/10.1098/rstb.2020.0358</w:t>
        </w:r>
      </w:hyperlink>
      <w:r>
        <w:t>.</w:t>
      </w:r>
    </w:p>
    <w:p w14:paraId="67252C70" w14:textId="77777777" w:rsidR="00E37051" w:rsidRDefault="00000000">
      <w:pPr>
        <w:pStyle w:val="Bibliography"/>
      </w:pPr>
      <w:bookmarkStart w:id="374" w:name="ref-dalecky_range_2015"/>
      <w:bookmarkEnd w:id="373"/>
      <w:r>
        <w:t xml:space="preserve">Dalecky, Ambroise, Khalilou Ba, Sylvain Piry, Cedric Lippens, Christophe A. Diagne, Mamadou Kane, Aliou Sow, et al. 2015. “Range Expansion of the Invasive House Mouse Mus Musculus Domesticus in Senegal, West Africa: A Synthesis of Trapping Data over Three Decades, 1983-2014.” </w:t>
      </w:r>
      <w:r>
        <w:rPr>
          <w:i/>
          <w:iCs/>
        </w:rPr>
        <w:t>Mammal Review</w:t>
      </w:r>
      <w:r>
        <w:t xml:space="preserve"> 45 (3): 176–90. </w:t>
      </w:r>
      <w:hyperlink r:id="rId20">
        <w:r>
          <w:rPr>
            <w:rStyle w:val="Hyperlink"/>
          </w:rPr>
          <w:t>https://doi.org/10.1111/mam.12043</w:t>
        </w:r>
      </w:hyperlink>
      <w:r>
        <w:t>.</w:t>
      </w:r>
    </w:p>
    <w:p w14:paraId="1826A4F9" w14:textId="77777777" w:rsidR="00E37051" w:rsidRDefault="00000000">
      <w:pPr>
        <w:pStyle w:val="Bibliography"/>
      </w:pPr>
      <w:bookmarkStart w:id="375" w:name="ref-davis_fluctuating_2005"/>
      <w:bookmarkEnd w:id="374"/>
      <w:r>
        <w:t xml:space="preserve">Davis, Stephen, and E Calvet. 2005. “Fluctuating Rodent Populations and Risk to Humans from Rodent-Borne Zoonoses.” </w:t>
      </w:r>
      <w:r>
        <w:rPr>
          <w:i/>
          <w:iCs/>
        </w:rPr>
        <w:t>Vector-Borne &amp; Zoonotic Diseases</w:t>
      </w:r>
      <w:r>
        <w:t xml:space="preserve"> 5 (4): 305–14. </w:t>
      </w:r>
      <w:hyperlink r:id="rId21">
        <w:r>
          <w:rPr>
            <w:rStyle w:val="Hyperlink"/>
          </w:rPr>
          <w:t>https://doi.org/10.1089/vbz.2005.5.305</w:t>
        </w:r>
      </w:hyperlink>
      <w:r>
        <w:t>.</w:t>
      </w:r>
    </w:p>
    <w:p w14:paraId="1D93A798" w14:textId="77777777" w:rsidR="00E37051" w:rsidRDefault="00000000">
      <w:pPr>
        <w:pStyle w:val="Bibliography"/>
      </w:pPr>
      <w:bookmarkStart w:id="376" w:name="ref-demby_lassa_2001"/>
      <w:bookmarkEnd w:id="375"/>
      <w:r>
        <w:t xml:space="preserve">Demby, Austin H., Alphonse Inapogui, Kandeh Kargbo, James Koninga, Kerfalla Kourouma, James Kanu, Mamadi Coulibaly, et al. 2001. “Lassa Fever in Guinea: II. Distribution and Prevalence of Lassa Virus Infection in Small Mammals.” </w:t>
      </w:r>
      <w:r>
        <w:rPr>
          <w:i/>
          <w:iCs/>
        </w:rPr>
        <w:t>Vector-Borne and Zoonotic Diseases</w:t>
      </w:r>
      <w:r>
        <w:t xml:space="preserve"> 1 (4): 283–97. </w:t>
      </w:r>
      <w:hyperlink r:id="rId22">
        <w:r>
          <w:rPr>
            <w:rStyle w:val="Hyperlink"/>
          </w:rPr>
          <w:t>https://doi.org/10.1089/15303660160025912</w:t>
        </w:r>
      </w:hyperlink>
      <w:r>
        <w:t>.</w:t>
      </w:r>
    </w:p>
    <w:p w14:paraId="44914278" w14:textId="77777777" w:rsidR="00E37051" w:rsidRDefault="00000000">
      <w:pPr>
        <w:pStyle w:val="Bibliography"/>
      </w:pPr>
      <w:bookmarkStart w:id="377" w:name="ref-duvignaud_lassa_2021"/>
      <w:bookmarkEnd w:id="376"/>
      <w:r>
        <w:t xml:space="preserve">Duvignaud, Alexandre, Marie Jaspard, Ijeoma Chukwudumebi Etafo, Delphine Gabillard, Béatrice Serra, Chukwuyem Abejegah, Camille le Gal, et al. 2021. “Lassa Fever Outcomes and Prognostic Factors in Nigeria (LASCOPE): A Prospective Cohort Study.” </w:t>
      </w:r>
      <w:r>
        <w:rPr>
          <w:i/>
          <w:iCs/>
        </w:rPr>
        <w:t>The Lancet Global Health</w:t>
      </w:r>
      <w:r>
        <w:t xml:space="preserve"> 9 (4): e469–78. </w:t>
      </w:r>
      <w:hyperlink r:id="rId23">
        <w:r>
          <w:rPr>
            <w:rStyle w:val="Hyperlink"/>
          </w:rPr>
          <w:t>https://doi.org/10.1016/S2214-109X(20)30518-0</w:t>
        </w:r>
      </w:hyperlink>
      <w:r>
        <w:t>.</w:t>
      </w:r>
    </w:p>
    <w:p w14:paraId="13AFBDAE" w14:textId="77777777" w:rsidR="00E37051" w:rsidRDefault="00000000">
      <w:pPr>
        <w:pStyle w:val="Bibliography"/>
      </w:pPr>
      <w:bookmarkStart w:id="378" w:name="ref-fichet-calvet_lassa_2014"/>
      <w:bookmarkEnd w:id="377"/>
      <w:r>
        <w:t xml:space="preserve">Fichet-Calvet, Elisabeth, Beate Becker-Ziaja, Lamine Koivogui, and Stephan Günther. 2014. “Lassa Serology in Natural Populations of Rodents and Horizontal Transmission.” </w:t>
      </w:r>
      <w:r>
        <w:rPr>
          <w:i/>
          <w:iCs/>
        </w:rPr>
        <w:t>Vector Borne and Zoonotic Diseases</w:t>
      </w:r>
      <w:r>
        <w:t xml:space="preserve"> 14 (9): 665–74. </w:t>
      </w:r>
      <w:hyperlink r:id="rId24">
        <w:r>
          <w:rPr>
            <w:rStyle w:val="Hyperlink"/>
          </w:rPr>
          <w:t>https://doi.org/10.1089/vbz.2013.1484</w:t>
        </w:r>
      </w:hyperlink>
      <w:r>
        <w:t>.</w:t>
      </w:r>
    </w:p>
    <w:p w14:paraId="580C65A5" w14:textId="77777777" w:rsidR="00E37051" w:rsidRDefault="00000000">
      <w:pPr>
        <w:pStyle w:val="Bibliography"/>
      </w:pPr>
      <w:bookmarkStart w:id="379" w:name="ref-fichet-calvet_spatial_2005"/>
      <w:bookmarkEnd w:id="378"/>
      <w:r>
        <w:t xml:space="preserve">Fichet-Calvet, Elisabeth, Kekoura Koulemou, Lamine Koivogui, Barre Soropogui, Oumar Sylla, Emilie Lecompte, Stephane Daffis, et al. 2005. “Spatial Distribution of Commensal Rodents in Regions with High and Low Lassa Fever Prevalence in Guinea.” </w:t>
      </w:r>
      <w:r>
        <w:rPr>
          <w:i/>
          <w:iCs/>
        </w:rPr>
        <w:t>Belgian Journal of Zoology</w:t>
      </w:r>
      <w:r>
        <w:t xml:space="preserve"> 135 (December): 63–67. </w:t>
      </w:r>
      <w:hyperlink r:id="rId25">
        <w:r>
          <w:rPr>
            <w:rStyle w:val="Hyperlink"/>
          </w:rPr>
          <w:t>https://biblio.naturalsciences.be/associated_publications/bjz/bibliographic-references/ISI_000203706900011</w:t>
        </w:r>
      </w:hyperlink>
      <w:r>
        <w:t>.</w:t>
      </w:r>
    </w:p>
    <w:p w14:paraId="6EA455F0" w14:textId="77777777" w:rsidR="00E37051" w:rsidRDefault="00000000">
      <w:pPr>
        <w:pStyle w:val="Bibliography"/>
      </w:pPr>
      <w:bookmarkStart w:id="380" w:name="ref-fichet-calvet_fluctuation_2007"/>
      <w:bookmarkEnd w:id="379"/>
      <w:r>
        <w:t xml:space="preserve">Fichet-Calvet, Elisabeth, Emilie Lecompte, Lamine Koivogui, Barré Soropogui, Amadou Doré, Fodé Kourouma, Oumar Sylla, Stéphane Daffis, Kékoura Koulémou, and Jan Ter Meulen. 2007. “Fluctuation of Abundance and Lassa Virus Prevalence in Mastomys Natalensis in Guinea, West Africa.” </w:t>
      </w:r>
      <w:r>
        <w:rPr>
          <w:i/>
          <w:iCs/>
        </w:rPr>
        <w:t>Vector Borne and Zoonotic Diseases</w:t>
      </w:r>
      <w:r>
        <w:t xml:space="preserve"> 7 (2): 119–28. </w:t>
      </w:r>
      <w:hyperlink r:id="rId26">
        <w:r>
          <w:rPr>
            <w:rStyle w:val="Hyperlink"/>
          </w:rPr>
          <w:t>https://doi.org/10.1089/vbz.2006.0520</w:t>
        </w:r>
      </w:hyperlink>
      <w:r>
        <w:t>.</w:t>
      </w:r>
    </w:p>
    <w:p w14:paraId="3181C0B7" w14:textId="77777777" w:rsidR="00E37051" w:rsidRDefault="00000000">
      <w:pPr>
        <w:pStyle w:val="Bibliography"/>
      </w:pPr>
      <w:bookmarkStart w:id="381" w:name="ref-fichet-calvet_risk_2009"/>
      <w:bookmarkEnd w:id="380"/>
      <w:r>
        <w:t xml:space="preserve">Fichet-Calvet, Elisabeth, and David John Rogers. 2009. “Risk Maps of Lassa Fever in West Africa.” </w:t>
      </w:r>
      <w:r>
        <w:rPr>
          <w:i/>
          <w:iCs/>
        </w:rPr>
        <w:t>PLOS Neglected Tropical Diseases</w:t>
      </w:r>
      <w:r>
        <w:t xml:space="preserve"> 3 (3): e388. </w:t>
      </w:r>
      <w:hyperlink r:id="rId27">
        <w:r>
          <w:rPr>
            <w:rStyle w:val="Hyperlink"/>
          </w:rPr>
          <w:t>https://doi.org/10.1371/journal.pntd.0000388</w:t>
        </w:r>
      </w:hyperlink>
      <w:r>
        <w:t>.</w:t>
      </w:r>
    </w:p>
    <w:p w14:paraId="59CAEEF1" w14:textId="77777777" w:rsidR="00E37051" w:rsidRDefault="00000000">
      <w:pPr>
        <w:pStyle w:val="Bibliography"/>
      </w:pPr>
      <w:bookmarkStart w:id="382" w:name="ref-foster_open_2017"/>
      <w:bookmarkEnd w:id="381"/>
      <w:r>
        <w:t xml:space="preserve">Foster, Erin D., and Ariel Deardorff. 2017. “Open Science Framework (OSF).” </w:t>
      </w:r>
      <w:r>
        <w:rPr>
          <w:i/>
          <w:iCs/>
        </w:rPr>
        <w:t xml:space="preserve">Journal of the Medical Library </w:t>
      </w:r>
      <w:proofErr w:type="gramStart"/>
      <w:r>
        <w:rPr>
          <w:i/>
          <w:iCs/>
        </w:rPr>
        <w:t>Association :</w:t>
      </w:r>
      <w:proofErr w:type="gramEnd"/>
      <w:r>
        <w:rPr>
          <w:i/>
          <w:iCs/>
        </w:rPr>
        <w:t xml:space="preserve"> JMLA</w:t>
      </w:r>
      <w:r>
        <w:t xml:space="preserve"> 105 (2): 203–6. </w:t>
      </w:r>
      <w:hyperlink r:id="rId28">
        <w:r>
          <w:rPr>
            <w:rStyle w:val="Hyperlink"/>
          </w:rPr>
          <w:t>https://doi.org/10.5195/jmla.2017.88</w:t>
        </w:r>
      </w:hyperlink>
      <w:r>
        <w:t>.</w:t>
      </w:r>
    </w:p>
    <w:p w14:paraId="593D71CF" w14:textId="77777777" w:rsidR="00E37051" w:rsidRDefault="00000000">
      <w:pPr>
        <w:pStyle w:val="Bibliography"/>
      </w:pPr>
      <w:bookmarkStart w:id="383" w:name="ref-de_garine-wichatitsky_editorial_2022"/>
      <w:bookmarkEnd w:id="382"/>
      <w:r>
        <w:lastRenderedPageBreak/>
        <w:t xml:space="preserve">Garine-Wichatitsky, Michel de, Olivia Wesula Lwande, Nicholas M. Fountain-Jones, Kim VanderWaal, and Vincent Obanda. 2022. “Editorial: Disease Ecology: Novel Concepts and Methods to Track and Forecast Disease Emergence, Transmission, Spread, and Endemization.” </w:t>
      </w:r>
      <w:r>
        <w:rPr>
          <w:i/>
          <w:iCs/>
        </w:rPr>
        <w:t>Frontiers in Ecology and Evolution</w:t>
      </w:r>
      <w:r>
        <w:t xml:space="preserve"> 10. </w:t>
      </w:r>
      <w:hyperlink r:id="rId29">
        <w:r>
          <w:rPr>
            <w:rStyle w:val="Hyperlink"/>
          </w:rPr>
          <w:t>https://doi.org/10.3389/fevo.2022.890510</w:t>
        </w:r>
      </w:hyperlink>
      <w:r>
        <w:t>.</w:t>
      </w:r>
    </w:p>
    <w:p w14:paraId="2543FF5F" w14:textId="77777777" w:rsidR="00E37051" w:rsidRDefault="00000000">
      <w:pPr>
        <w:pStyle w:val="Bibliography"/>
      </w:pPr>
      <w:bookmarkStart w:id="384" w:name="ref-garry_lassa_2023"/>
      <w:bookmarkEnd w:id="383"/>
      <w:r>
        <w:t xml:space="preserve">Garry, Robert F. 2023. “Lassa Fever — the Road Ahead.” </w:t>
      </w:r>
      <w:r>
        <w:rPr>
          <w:i/>
          <w:iCs/>
        </w:rPr>
        <w:t>Nature Reviews Microbiology</w:t>
      </w:r>
      <w:r>
        <w:t xml:space="preserve"> 21 (2): 87–96. </w:t>
      </w:r>
      <w:hyperlink r:id="rId30">
        <w:r>
          <w:rPr>
            <w:rStyle w:val="Hyperlink"/>
          </w:rPr>
          <w:t>https://doi.org/10.1038/s41579-022-00789-8</w:t>
        </w:r>
      </w:hyperlink>
      <w:r>
        <w:t>.</w:t>
      </w:r>
    </w:p>
    <w:p w14:paraId="3CA8ABF0" w14:textId="77777777" w:rsidR="00E37051" w:rsidRDefault="00000000">
      <w:pPr>
        <w:pStyle w:val="Bibliography"/>
      </w:pPr>
      <w:bookmarkStart w:id="385" w:name="ref-ghana_health_services_lassa_2023"/>
      <w:bookmarkEnd w:id="384"/>
      <w:r>
        <w:t xml:space="preserve">Ghana Health Services. 2023. “Lassa Fever Press Release Ghana 2023,” April. </w:t>
      </w:r>
      <w:hyperlink r:id="rId31">
        <w:r>
          <w:rPr>
            <w:rStyle w:val="Hyperlink"/>
          </w:rPr>
          <w:t>https://osf.io/ft2gy/</w:t>
        </w:r>
      </w:hyperlink>
      <w:r>
        <w:t>.</w:t>
      </w:r>
    </w:p>
    <w:p w14:paraId="2DD8FA85" w14:textId="77777777" w:rsidR="00E37051" w:rsidRPr="001019DF" w:rsidRDefault="00000000">
      <w:pPr>
        <w:pStyle w:val="Bibliography"/>
        <w:rPr>
          <w:lang w:val="es-ES"/>
          <w:rPrChange w:id="386" w:author="Olga Perski (TAU)" w:date="2023-06-30T08:05:00Z">
            <w:rPr/>
          </w:rPrChange>
        </w:rPr>
      </w:pPr>
      <w:bookmarkStart w:id="387" w:name="ref-happi_increased_2022"/>
      <w:bookmarkEnd w:id="385"/>
      <w:r>
        <w:t xml:space="preserve">Happi, Anise N., Testimony J. Olumade, Olusola A. Ogunsanya, Ayotunde E. Sijuwola, Seto C. Ogunleye, Judith U. Oguzie, Cecilia Nwofoke, et al. 2022. “Increased Prevalence of Lassa Fever Virus-Positive Rodents and Diversity of Infected Species Found During Human Lassa Fever Epidemics in Nigeria.” </w:t>
      </w:r>
      <w:proofErr w:type="spellStart"/>
      <w:r w:rsidRPr="001019DF">
        <w:rPr>
          <w:i/>
          <w:iCs/>
          <w:lang w:val="es-ES"/>
          <w:rPrChange w:id="388" w:author="Olga Perski (TAU)" w:date="2023-06-30T08:05:00Z">
            <w:rPr>
              <w:i/>
              <w:iCs/>
            </w:rPr>
          </w:rPrChange>
        </w:rPr>
        <w:t>Microbiology</w:t>
      </w:r>
      <w:proofErr w:type="spellEnd"/>
      <w:r w:rsidRPr="001019DF">
        <w:rPr>
          <w:i/>
          <w:iCs/>
          <w:lang w:val="es-ES"/>
          <w:rPrChange w:id="389" w:author="Olga Perski (TAU)" w:date="2023-06-30T08:05:00Z">
            <w:rPr>
              <w:i/>
              <w:iCs/>
            </w:rPr>
          </w:rPrChange>
        </w:rPr>
        <w:t xml:space="preserve"> </w:t>
      </w:r>
      <w:proofErr w:type="spellStart"/>
      <w:r w:rsidRPr="001019DF">
        <w:rPr>
          <w:i/>
          <w:iCs/>
          <w:lang w:val="es-ES"/>
          <w:rPrChange w:id="390" w:author="Olga Perski (TAU)" w:date="2023-06-30T08:05:00Z">
            <w:rPr>
              <w:i/>
              <w:iCs/>
            </w:rPr>
          </w:rPrChange>
        </w:rPr>
        <w:t>Spectrum</w:t>
      </w:r>
      <w:proofErr w:type="spellEnd"/>
      <w:r w:rsidRPr="001019DF">
        <w:rPr>
          <w:lang w:val="es-ES"/>
          <w:rPrChange w:id="391" w:author="Olga Perski (TAU)" w:date="2023-06-30T08:05:00Z">
            <w:rPr/>
          </w:rPrChange>
        </w:rPr>
        <w:t xml:space="preserve"> 10 (4): e0036622. </w:t>
      </w:r>
      <w:r>
        <w:fldChar w:fldCharType="begin"/>
      </w:r>
      <w:r w:rsidRPr="001019DF">
        <w:rPr>
          <w:lang w:val="es-ES"/>
          <w:rPrChange w:id="392" w:author="Olga Perski (TAU)" w:date="2023-06-30T08:05:00Z">
            <w:rPr/>
          </w:rPrChange>
        </w:rPr>
        <w:instrText>HYPERLINK "https://doi.org/10.1128/spectrum.00366-22" \h</w:instrText>
      </w:r>
      <w:r>
        <w:fldChar w:fldCharType="separate"/>
      </w:r>
      <w:r w:rsidRPr="001019DF">
        <w:rPr>
          <w:rStyle w:val="Hyperlink"/>
          <w:lang w:val="es-ES"/>
          <w:rPrChange w:id="393" w:author="Olga Perski (TAU)" w:date="2023-06-30T08:05:00Z">
            <w:rPr>
              <w:rStyle w:val="Hyperlink"/>
            </w:rPr>
          </w:rPrChange>
        </w:rPr>
        <w:t>https://doi.org/10.1128/spectrum.00366-22</w:t>
      </w:r>
      <w:r>
        <w:rPr>
          <w:rStyle w:val="Hyperlink"/>
        </w:rPr>
        <w:fldChar w:fldCharType="end"/>
      </w:r>
      <w:r w:rsidRPr="001019DF">
        <w:rPr>
          <w:lang w:val="es-ES"/>
          <w:rPrChange w:id="394" w:author="Olga Perski (TAU)" w:date="2023-06-30T08:05:00Z">
            <w:rPr/>
          </w:rPrChange>
        </w:rPr>
        <w:t>.</w:t>
      </w:r>
    </w:p>
    <w:p w14:paraId="780F7C1B" w14:textId="77777777" w:rsidR="00E37051" w:rsidRDefault="00000000">
      <w:pPr>
        <w:pStyle w:val="Bibliography"/>
      </w:pPr>
      <w:bookmarkStart w:id="395" w:name="ref-johnson_ecological_2019"/>
      <w:bookmarkEnd w:id="387"/>
      <w:r w:rsidRPr="001019DF">
        <w:rPr>
          <w:lang w:val="es-ES"/>
          <w:rPrChange w:id="396" w:author="Olga Perski (TAU)" w:date="2023-06-30T08:05:00Z">
            <w:rPr/>
          </w:rPrChange>
        </w:rPr>
        <w:t>Johnson, Erica E., Luis E. Escobar, and Carlos Zambrana-</w:t>
      </w:r>
      <w:proofErr w:type="spellStart"/>
      <w:r w:rsidRPr="001019DF">
        <w:rPr>
          <w:lang w:val="es-ES"/>
          <w:rPrChange w:id="397" w:author="Olga Perski (TAU)" w:date="2023-06-30T08:05:00Z">
            <w:rPr/>
          </w:rPrChange>
        </w:rPr>
        <w:t>Torrelio</w:t>
      </w:r>
      <w:proofErr w:type="spellEnd"/>
      <w:r w:rsidRPr="001019DF">
        <w:rPr>
          <w:lang w:val="es-ES"/>
          <w:rPrChange w:id="398" w:author="Olga Perski (TAU)" w:date="2023-06-30T08:05:00Z">
            <w:rPr/>
          </w:rPrChange>
        </w:rPr>
        <w:t xml:space="preserve">. </w:t>
      </w:r>
      <w:r>
        <w:t xml:space="preserve">2019. “An Ecological Framework for Modeling the Geography of Disease Transmission.” </w:t>
      </w:r>
      <w:r>
        <w:rPr>
          <w:i/>
          <w:iCs/>
        </w:rPr>
        <w:t>Trends in Ecology &amp; Evolution</w:t>
      </w:r>
      <w:r>
        <w:t xml:space="preserve"> 34 (7): 655–68. </w:t>
      </w:r>
      <w:hyperlink r:id="rId32">
        <w:r>
          <w:rPr>
            <w:rStyle w:val="Hyperlink"/>
          </w:rPr>
          <w:t>https://doi.org/10.1016/j.tree.2019.03.004</w:t>
        </w:r>
      </w:hyperlink>
      <w:r>
        <w:t>.</w:t>
      </w:r>
    </w:p>
    <w:p w14:paraId="05191611" w14:textId="77777777" w:rsidR="00E37051" w:rsidRDefault="00000000">
      <w:pPr>
        <w:pStyle w:val="Bibliography"/>
      </w:pPr>
      <w:bookmarkStart w:id="399" w:name="ref-leirs_productivity_1993"/>
      <w:bookmarkEnd w:id="395"/>
      <w:r>
        <w:t xml:space="preserve">Leirs, Herwig, Ron Verhagen, and Walter Verheyen. 1993. “Productivity of Different Generations in a Population of Mastomys Natalensis Rats in Tanzania.” </w:t>
      </w:r>
      <w:r>
        <w:rPr>
          <w:i/>
          <w:iCs/>
        </w:rPr>
        <w:t>Oikos</w:t>
      </w:r>
      <w:r>
        <w:t xml:space="preserve"> 68 (1): 53–60. </w:t>
      </w:r>
      <w:hyperlink r:id="rId33">
        <w:r>
          <w:rPr>
            <w:rStyle w:val="Hyperlink"/>
          </w:rPr>
          <w:t>https://doi.org/10.2307/3545308</w:t>
        </w:r>
      </w:hyperlink>
      <w:r>
        <w:t>.</w:t>
      </w:r>
    </w:p>
    <w:p w14:paraId="2E704033" w14:textId="77777777" w:rsidR="00E37051" w:rsidRPr="001019DF" w:rsidRDefault="00000000">
      <w:pPr>
        <w:pStyle w:val="Bibliography"/>
        <w:rPr>
          <w:lang w:val="fr-FR"/>
          <w:rPrChange w:id="400" w:author="Olga Perski (TAU)" w:date="2023-06-30T08:05:00Z">
            <w:rPr/>
          </w:rPrChange>
        </w:rPr>
      </w:pPr>
      <w:bookmarkStart w:id="401" w:name="ref-leski_sequence_2015"/>
      <w:bookmarkEnd w:id="399"/>
      <w:r>
        <w:t xml:space="preserve">Leski, Tomasz A, Michael G Stockelman, Lina M Moses, Matthew Park, David A Stenger, Rashid Ansumana, Daniel G Bausch, and Baochuan Lin. 2015. “Sequence Variability and Geographic Distribution of Lassa Virus, Sierra Leone.” </w:t>
      </w:r>
      <w:proofErr w:type="spellStart"/>
      <w:r w:rsidRPr="001019DF">
        <w:rPr>
          <w:i/>
          <w:iCs/>
          <w:lang w:val="fr-FR"/>
          <w:rPrChange w:id="402" w:author="Olga Perski (TAU)" w:date="2023-06-30T08:05:00Z">
            <w:rPr>
              <w:i/>
              <w:iCs/>
            </w:rPr>
          </w:rPrChange>
        </w:rPr>
        <w:t>Emerging</w:t>
      </w:r>
      <w:proofErr w:type="spellEnd"/>
      <w:r w:rsidRPr="001019DF">
        <w:rPr>
          <w:i/>
          <w:iCs/>
          <w:lang w:val="fr-FR"/>
          <w:rPrChange w:id="403" w:author="Olga Perski (TAU)" w:date="2023-06-30T08:05:00Z">
            <w:rPr>
              <w:i/>
              <w:iCs/>
            </w:rPr>
          </w:rPrChange>
        </w:rPr>
        <w:t xml:space="preserve"> </w:t>
      </w:r>
      <w:proofErr w:type="spellStart"/>
      <w:r w:rsidRPr="001019DF">
        <w:rPr>
          <w:i/>
          <w:iCs/>
          <w:lang w:val="fr-FR"/>
          <w:rPrChange w:id="404" w:author="Olga Perski (TAU)" w:date="2023-06-30T08:05:00Z">
            <w:rPr>
              <w:i/>
              <w:iCs/>
            </w:rPr>
          </w:rPrChange>
        </w:rPr>
        <w:t>Infectious</w:t>
      </w:r>
      <w:proofErr w:type="spellEnd"/>
      <w:r w:rsidRPr="001019DF">
        <w:rPr>
          <w:i/>
          <w:iCs/>
          <w:lang w:val="fr-FR"/>
          <w:rPrChange w:id="405" w:author="Olga Perski (TAU)" w:date="2023-06-30T08:05:00Z">
            <w:rPr>
              <w:i/>
              <w:iCs/>
            </w:rPr>
          </w:rPrChange>
        </w:rPr>
        <w:t xml:space="preserve"> Diseases</w:t>
      </w:r>
      <w:r w:rsidRPr="001019DF">
        <w:rPr>
          <w:lang w:val="fr-FR"/>
          <w:rPrChange w:id="406" w:author="Olga Perski (TAU)" w:date="2023-06-30T08:05:00Z">
            <w:rPr/>
          </w:rPrChange>
        </w:rPr>
        <w:t xml:space="preserve"> 21 (4</w:t>
      </w:r>
      <w:proofErr w:type="gramStart"/>
      <w:r w:rsidRPr="001019DF">
        <w:rPr>
          <w:lang w:val="fr-FR"/>
          <w:rPrChange w:id="407" w:author="Olga Perski (TAU)" w:date="2023-06-30T08:05:00Z">
            <w:rPr/>
          </w:rPrChange>
        </w:rPr>
        <w:t>):</w:t>
      </w:r>
      <w:proofErr w:type="gramEnd"/>
      <w:r w:rsidRPr="001019DF">
        <w:rPr>
          <w:lang w:val="fr-FR"/>
          <w:rPrChange w:id="408" w:author="Olga Perski (TAU)" w:date="2023-06-30T08:05:00Z">
            <w:rPr/>
          </w:rPrChange>
        </w:rPr>
        <w:t xml:space="preserve"> 609–18. </w:t>
      </w:r>
      <w:r>
        <w:fldChar w:fldCharType="begin"/>
      </w:r>
      <w:r w:rsidRPr="001019DF">
        <w:rPr>
          <w:lang w:val="fr-FR"/>
          <w:rPrChange w:id="409" w:author="Olga Perski (TAU)" w:date="2023-06-30T08:05:00Z">
            <w:rPr/>
          </w:rPrChange>
        </w:rPr>
        <w:instrText>HYPERLINK "https://doi.org/10.3201/eid2104.141469" \h</w:instrText>
      </w:r>
      <w:r>
        <w:fldChar w:fldCharType="separate"/>
      </w:r>
      <w:r w:rsidRPr="001019DF">
        <w:rPr>
          <w:rStyle w:val="Hyperlink"/>
          <w:lang w:val="fr-FR"/>
          <w:rPrChange w:id="410" w:author="Olga Perski (TAU)" w:date="2023-06-30T08:05:00Z">
            <w:rPr>
              <w:rStyle w:val="Hyperlink"/>
            </w:rPr>
          </w:rPrChange>
        </w:rPr>
        <w:t>https://doi.org/10.3201/eid2104.141469</w:t>
      </w:r>
      <w:r>
        <w:rPr>
          <w:rStyle w:val="Hyperlink"/>
        </w:rPr>
        <w:fldChar w:fldCharType="end"/>
      </w:r>
      <w:r w:rsidRPr="001019DF">
        <w:rPr>
          <w:lang w:val="fr-FR"/>
          <w:rPrChange w:id="411" w:author="Olga Perski (TAU)" w:date="2023-06-30T08:05:00Z">
            <w:rPr/>
          </w:rPrChange>
        </w:rPr>
        <w:t>.</w:t>
      </w:r>
    </w:p>
    <w:p w14:paraId="235BBCF2" w14:textId="77777777" w:rsidR="00E37051" w:rsidRDefault="00000000">
      <w:pPr>
        <w:pStyle w:val="Bibliography"/>
      </w:pPr>
      <w:bookmarkStart w:id="412" w:name="ref-lippens_genetic_2017"/>
      <w:bookmarkEnd w:id="401"/>
      <w:proofErr w:type="spellStart"/>
      <w:r w:rsidRPr="001019DF">
        <w:rPr>
          <w:lang w:val="fr-FR"/>
          <w:rPrChange w:id="413" w:author="Olga Perski (TAU)" w:date="2023-06-30T08:05:00Z">
            <w:rPr/>
          </w:rPrChange>
        </w:rPr>
        <w:t>Lippens</w:t>
      </w:r>
      <w:proofErr w:type="spellEnd"/>
      <w:r w:rsidRPr="001019DF">
        <w:rPr>
          <w:lang w:val="fr-FR"/>
          <w:rPrChange w:id="414" w:author="Olga Perski (TAU)" w:date="2023-06-30T08:05:00Z">
            <w:rPr/>
          </w:rPrChange>
        </w:rPr>
        <w:t xml:space="preserve">, C., A. </w:t>
      </w:r>
      <w:proofErr w:type="spellStart"/>
      <w:r w:rsidRPr="001019DF">
        <w:rPr>
          <w:lang w:val="fr-FR"/>
          <w:rPrChange w:id="415" w:author="Olga Perski (TAU)" w:date="2023-06-30T08:05:00Z">
            <w:rPr/>
          </w:rPrChange>
        </w:rPr>
        <w:t>Estoup</w:t>
      </w:r>
      <w:proofErr w:type="spellEnd"/>
      <w:r w:rsidRPr="001019DF">
        <w:rPr>
          <w:lang w:val="fr-FR"/>
          <w:rPrChange w:id="416" w:author="Olga Perski (TAU)" w:date="2023-06-30T08:05:00Z">
            <w:rPr/>
          </w:rPrChange>
        </w:rPr>
        <w:t xml:space="preserve">, M. K. Hima, A. Loiseau, C. </w:t>
      </w:r>
      <w:proofErr w:type="spellStart"/>
      <w:r w:rsidRPr="001019DF">
        <w:rPr>
          <w:lang w:val="fr-FR"/>
          <w:rPrChange w:id="417" w:author="Olga Perski (TAU)" w:date="2023-06-30T08:05:00Z">
            <w:rPr/>
          </w:rPrChange>
        </w:rPr>
        <w:t>Tatard</w:t>
      </w:r>
      <w:proofErr w:type="spellEnd"/>
      <w:r w:rsidRPr="001019DF">
        <w:rPr>
          <w:lang w:val="fr-FR"/>
          <w:rPrChange w:id="418" w:author="Olga Perski (TAU)" w:date="2023-06-30T08:05:00Z">
            <w:rPr/>
          </w:rPrChange>
        </w:rPr>
        <w:t xml:space="preserve">, A. </w:t>
      </w:r>
      <w:proofErr w:type="spellStart"/>
      <w:r w:rsidRPr="001019DF">
        <w:rPr>
          <w:lang w:val="fr-FR"/>
          <w:rPrChange w:id="419" w:author="Olga Perski (TAU)" w:date="2023-06-30T08:05:00Z">
            <w:rPr/>
          </w:rPrChange>
        </w:rPr>
        <w:t>Dalecky</w:t>
      </w:r>
      <w:proofErr w:type="spellEnd"/>
      <w:r w:rsidRPr="001019DF">
        <w:rPr>
          <w:lang w:val="fr-FR"/>
          <w:rPrChange w:id="420" w:author="Olga Perski (TAU)" w:date="2023-06-30T08:05:00Z">
            <w:rPr/>
          </w:rPrChange>
        </w:rPr>
        <w:t xml:space="preserve">, K. Ba, et al. 2017. </w:t>
      </w:r>
      <w:r>
        <w:t xml:space="preserve">“Genetic Structure and Invasion History of the House Mouse (Mus Musculus Domesticus) in Senegal, West </w:t>
      </w:r>
      <w:proofErr w:type="gramStart"/>
      <w:r>
        <w:t>Africa:</w:t>
      </w:r>
      <w:proofErr w:type="gramEnd"/>
      <w:r>
        <w:t xml:space="preserve"> A Legacy of Colonial and Contemporary Times.” </w:t>
      </w:r>
      <w:r>
        <w:rPr>
          <w:i/>
          <w:iCs/>
        </w:rPr>
        <w:t>Heredity</w:t>
      </w:r>
      <w:r>
        <w:t xml:space="preserve"> 119 (2): 64–75. </w:t>
      </w:r>
      <w:hyperlink r:id="rId34">
        <w:r>
          <w:rPr>
            <w:rStyle w:val="Hyperlink"/>
          </w:rPr>
          <w:t>https://doi.org/10.1038/hdy.2017.18</w:t>
        </w:r>
      </w:hyperlink>
      <w:r>
        <w:t>.</w:t>
      </w:r>
    </w:p>
    <w:p w14:paraId="116C5048" w14:textId="77777777" w:rsidR="00E37051" w:rsidRDefault="00000000">
      <w:pPr>
        <w:pStyle w:val="Bibliography"/>
      </w:pPr>
      <w:bookmarkStart w:id="421" w:name="ref-luis_species_2018"/>
      <w:bookmarkEnd w:id="412"/>
      <w:r>
        <w:t xml:space="preserve">Luis, Angela D., Amy J. Kuenzi, and James N. Mills. 2018. “Species Diversity Concurrently Dilutes and Amplifies Transmission in a Zoonotic Host–Pathogen System Through Competing Mechanisms.” </w:t>
      </w:r>
      <w:r>
        <w:rPr>
          <w:i/>
          <w:iCs/>
        </w:rPr>
        <w:t>Proceedings of the National Academy of Sciences</w:t>
      </w:r>
      <w:r>
        <w:t xml:space="preserve"> 115 (31): 7979–84. </w:t>
      </w:r>
      <w:hyperlink r:id="rId35">
        <w:r>
          <w:rPr>
            <w:rStyle w:val="Hyperlink"/>
          </w:rPr>
          <w:t>https://doi.org/10.1073/pnas.1807106115</w:t>
        </w:r>
      </w:hyperlink>
      <w:r>
        <w:t>.</w:t>
      </w:r>
    </w:p>
    <w:p w14:paraId="03508EC3" w14:textId="77777777" w:rsidR="00E37051" w:rsidRDefault="00000000">
      <w:pPr>
        <w:pStyle w:val="Bibliography"/>
      </w:pPr>
      <w:bookmarkStart w:id="422" w:name="ref-lukashevich_lassa_1993"/>
      <w:bookmarkEnd w:id="421"/>
      <w:r>
        <w:t xml:space="preserve">Lukashevich, I. S., J. C. Clegg, and K. Sidibe. 1993. “Lassa Virus Activity in Guinea: Distribution of Human Antiviral Antibody Defined Using Enzyme-Linked Immunosorbent Assay with Recombinant Antigen.” </w:t>
      </w:r>
      <w:r>
        <w:rPr>
          <w:i/>
          <w:iCs/>
        </w:rPr>
        <w:t>Journal of Medical Virology</w:t>
      </w:r>
      <w:r>
        <w:t xml:space="preserve"> 40 (3): 210–17. </w:t>
      </w:r>
      <w:hyperlink r:id="rId36">
        <w:r>
          <w:rPr>
            <w:rStyle w:val="Hyperlink"/>
          </w:rPr>
          <w:t>https://doi.org/10.1002/jmv.1890400308</w:t>
        </w:r>
      </w:hyperlink>
      <w:r>
        <w:t>.</w:t>
      </w:r>
    </w:p>
    <w:p w14:paraId="44816F95" w14:textId="77777777" w:rsidR="00E37051" w:rsidRDefault="00000000">
      <w:pPr>
        <w:pStyle w:val="Bibliography"/>
      </w:pPr>
      <w:bookmarkStart w:id="423" w:name="ref-mahy_maintenance_1992"/>
      <w:bookmarkEnd w:id="422"/>
      <w:r>
        <w:lastRenderedPageBreak/>
        <w:t xml:space="preserve">Mahy, Brian. 1992. “Maintenance Support of a Field Station in Sierra Leone, West Africa.” U.S. ARMY MEDICAL RESEARCH AND DEVELOPMENT COMMAND. </w:t>
      </w:r>
      <w:hyperlink r:id="rId37">
        <w:r>
          <w:rPr>
            <w:rStyle w:val="Hyperlink"/>
          </w:rPr>
          <w:t>https://doi.org/ADA254536</w:t>
        </w:r>
      </w:hyperlink>
      <w:r>
        <w:t>.</w:t>
      </w:r>
    </w:p>
    <w:p w14:paraId="34A28F6F" w14:textId="77777777" w:rsidR="00E37051" w:rsidRDefault="00000000">
      <w:pPr>
        <w:pStyle w:val="Bibliography"/>
      </w:pPr>
      <w:bookmarkStart w:id="424" w:name="ref-marien_households_2020"/>
      <w:bookmarkEnd w:id="423"/>
      <w:r>
        <w:t xml:space="preserve">Mariën, Joachim, Giovanni Lo Iacono, Toni Rieger, Nfaly Magassouba, Stephan Günther, and Elisabeth Fichet-Calvet. 2020. “Households as Hotspots of Lassa Fever? Assessing the Spatial Distribution of Lassa Virus-Infected Rodents in Rural Villages of Guinea.” </w:t>
      </w:r>
      <w:r>
        <w:rPr>
          <w:i/>
          <w:iCs/>
        </w:rPr>
        <w:t>Emerging Microbes &amp; Infections</w:t>
      </w:r>
      <w:r>
        <w:t xml:space="preserve"> 9 (1): 1055–64. </w:t>
      </w:r>
      <w:hyperlink r:id="rId38">
        <w:r>
          <w:rPr>
            <w:rStyle w:val="Hyperlink"/>
          </w:rPr>
          <w:t>https://doi.org/10.1080/22221751.2020.1766381</w:t>
        </w:r>
      </w:hyperlink>
      <w:r>
        <w:t>.</w:t>
      </w:r>
    </w:p>
    <w:p w14:paraId="5B6559CF" w14:textId="77777777" w:rsidR="00E37051" w:rsidRDefault="00000000">
      <w:pPr>
        <w:pStyle w:val="Bibliography"/>
      </w:pPr>
      <w:bookmarkStart w:id="425" w:name="ref-marien_movement_2018"/>
      <w:bookmarkEnd w:id="424"/>
      <w:r>
        <w:t xml:space="preserve">Mariën, Joachim, Fodé Kourouma, N’Faly Magassouba, Herwig Leirs, and Elisabeth Fichet-Calvet. 2018. “Movement Patterns of Small Rodents in Lassa Fever-Endemic Villages in Guinea.” </w:t>
      </w:r>
      <w:r>
        <w:rPr>
          <w:i/>
          <w:iCs/>
        </w:rPr>
        <w:t>EcoHealth</w:t>
      </w:r>
      <w:r>
        <w:t xml:space="preserve"> 15 (2): 348–59. </w:t>
      </w:r>
      <w:hyperlink r:id="rId39">
        <w:r>
          <w:rPr>
            <w:rStyle w:val="Hyperlink"/>
          </w:rPr>
          <w:t>https://doi.org/10.1007/s10393-018-1331-8</w:t>
        </w:r>
      </w:hyperlink>
      <w:r>
        <w:t>.</w:t>
      </w:r>
    </w:p>
    <w:p w14:paraId="5A3334C9" w14:textId="77777777" w:rsidR="00E37051" w:rsidRDefault="00000000">
      <w:pPr>
        <w:pStyle w:val="Bibliography"/>
      </w:pPr>
      <w:bookmarkStart w:id="426" w:name="ref-mccormick_prospective_1987"/>
      <w:bookmarkEnd w:id="425"/>
      <w:r>
        <w:t xml:space="preserve">McCormick, J B, P A Webb, J W Krebs, K M Johnson, and E S Smith. 1987. “A Prospective Study of the Epidemiology and Ecology of Lassa Fever.” </w:t>
      </w:r>
      <w:r>
        <w:rPr>
          <w:i/>
          <w:iCs/>
        </w:rPr>
        <w:t>The Journal of Infectious Diseases</w:t>
      </w:r>
      <w:r>
        <w:t xml:space="preserve"> 155 (3): 437–44. </w:t>
      </w:r>
      <w:hyperlink r:id="rId40">
        <w:r>
          <w:rPr>
            <w:rStyle w:val="Hyperlink"/>
          </w:rPr>
          <w:t>https://doi.org/10.1093/infdis/155.3.437</w:t>
        </w:r>
      </w:hyperlink>
      <w:r>
        <w:t>.</w:t>
      </w:r>
    </w:p>
    <w:p w14:paraId="797CF402" w14:textId="77777777" w:rsidR="00E37051" w:rsidRDefault="00000000">
      <w:pPr>
        <w:pStyle w:val="Bibliography"/>
      </w:pPr>
      <w:bookmarkStart w:id="427" w:name="ref-monath_lassa_1974"/>
      <w:bookmarkEnd w:id="426"/>
      <w:r>
        <w:t xml:space="preserve">Monath, T. P., V. F. Newhouse, G. E. Kemp, H. W. Setzer, and A. Cacciapuoti. 1974. “Lassa Virus Isolation from Mastomys Natalensis Rodents During an Epidemic in Sierra Leone.” </w:t>
      </w:r>
      <w:r>
        <w:rPr>
          <w:i/>
          <w:iCs/>
        </w:rPr>
        <w:t>Science</w:t>
      </w:r>
      <w:r>
        <w:t xml:space="preserve"> 185 (4147): 263–65. </w:t>
      </w:r>
      <w:hyperlink r:id="rId41">
        <w:r>
          <w:rPr>
            <w:rStyle w:val="Hyperlink"/>
          </w:rPr>
          <w:t>https://doi.org/10.1126/science.185.4147.263</w:t>
        </w:r>
      </w:hyperlink>
      <w:r>
        <w:t>.</w:t>
      </w:r>
    </w:p>
    <w:p w14:paraId="49A9EDA2" w14:textId="77777777" w:rsidR="00E37051" w:rsidRDefault="00000000">
      <w:pPr>
        <w:pStyle w:val="Bibliography"/>
      </w:pPr>
      <w:bookmarkStart w:id="428" w:name="ref-mylne_mapping_2015"/>
      <w:bookmarkEnd w:id="427"/>
      <w:r>
        <w:t xml:space="preserve">Mylne, Adrian Q. N., David M. Pigott, Joshua Longbottom, Freya Shearer, Kirsten A. Duda, Jane P. Messina, Daniel J. Weiss, Catherine L. Moyes, Nick Golding, and Simon I. Hay. 2015. “Mapping the Zoonotic Niche of Lassa Fever in Africa.” </w:t>
      </w:r>
      <w:r>
        <w:rPr>
          <w:i/>
          <w:iCs/>
        </w:rPr>
        <w:t>Transactions of The Royal Society of Tropical Medicine and Hygiene</w:t>
      </w:r>
      <w:r>
        <w:t xml:space="preserve"> 109 (8): 483–92. </w:t>
      </w:r>
      <w:hyperlink r:id="rId42">
        <w:r>
          <w:rPr>
            <w:rStyle w:val="Hyperlink"/>
          </w:rPr>
          <w:t>https://doi.org/10.1093/trstmh/trv047</w:t>
        </w:r>
      </w:hyperlink>
      <w:r>
        <w:t>.</w:t>
      </w:r>
    </w:p>
    <w:p w14:paraId="170E31E7" w14:textId="77777777" w:rsidR="00E37051" w:rsidRDefault="00000000">
      <w:pPr>
        <w:pStyle w:val="Bibliography"/>
      </w:pPr>
      <w:bookmarkStart w:id="429" w:name="ref-navarro_risk_2021"/>
      <w:bookmarkEnd w:id="428"/>
      <w:r>
        <w:t xml:space="preserve">Navarro, Constanza L. Andaur, Johanna A. A. Damen, Toshihiko Takada, Steven W. J. Nijman, Paula Dhiman, Jie Ma, Gary S. Collins, et al. 2021. “Risk of Bias in Studies on Prediction Models Developed Using Supervised Machine Learning Techniques: Systematic Review.” </w:t>
      </w:r>
      <w:r>
        <w:rPr>
          <w:i/>
          <w:iCs/>
        </w:rPr>
        <w:t>BMJ</w:t>
      </w:r>
      <w:r>
        <w:t xml:space="preserve"> 375 (October): n2281. </w:t>
      </w:r>
      <w:hyperlink r:id="rId43">
        <w:r>
          <w:rPr>
            <w:rStyle w:val="Hyperlink"/>
          </w:rPr>
          <w:t>https://doi.org/10.1136/bmj.n2281</w:t>
        </w:r>
      </w:hyperlink>
      <w:r>
        <w:t>.</w:t>
      </w:r>
    </w:p>
    <w:p w14:paraId="169D1A6D" w14:textId="77777777" w:rsidR="00E37051" w:rsidRDefault="00000000">
      <w:pPr>
        <w:pStyle w:val="Bibliography"/>
      </w:pPr>
      <w:bookmarkStart w:id="430" w:name="ref-olayemi_new_2016"/>
      <w:bookmarkEnd w:id="429"/>
      <w:r>
        <w:t xml:space="preserve">Olayemi, Ayodeji, Daniel Cadar, N’Faly Magassouba, Adeoba Obadare, Fode Kourouma, Akinlabi Oyeyiola, Samuel Fasogbon, et al. 2016. “New Hosts of the Lassa Virus.” </w:t>
      </w:r>
      <w:r>
        <w:rPr>
          <w:i/>
          <w:iCs/>
        </w:rPr>
        <w:t>Scientific Reports</w:t>
      </w:r>
      <w:r>
        <w:t xml:space="preserve"> 6 (1): 25280. </w:t>
      </w:r>
      <w:hyperlink r:id="rId44">
        <w:r>
          <w:rPr>
            <w:rStyle w:val="Hyperlink"/>
          </w:rPr>
          <w:t>https://doi.org/10.1038/srep25280</w:t>
        </w:r>
      </w:hyperlink>
      <w:r>
        <w:t>.</w:t>
      </w:r>
    </w:p>
    <w:p w14:paraId="240B8138" w14:textId="77777777" w:rsidR="00E37051" w:rsidRDefault="00000000">
      <w:pPr>
        <w:pStyle w:val="Bibliography"/>
      </w:pPr>
      <w:bookmarkStart w:id="431" w:name="ref-peterson_mapping_2014"/>
      <w:bookmarkEnd w:id="430"/>
      <w:r>
        <w:t>Peterson, A. Townsend, Lina M. Moses, and Daniel G. Bausch. 2014. “</w:t>
      </w:r>
      <w:hyperlink r:id="rId45">
        <w:r>
          <w:rPr>
            <w:rStyle w:val="Hyperlink"/>
          </w:rPr>
          <w:t>Mapping Transmission Risk of Lassa Fever in West Africa: The Importance of Quality Control, Sampling Bias, and Error Weighting</w:t>
        </w:r>
      </w:hyperlink>
      <w:r>
        <w:t xml:space="preserve">.” </w:t>
      </w:r>
      <w:r>
        <w:rPr>
          <w:i/>
          <w:iCs/>
        </w:rPr>
        <w:t>PLoS ONE [Electronic Resource]</w:t>
      </w:r>
      <w:r>
        <w:t xml:space="preserve"> 9 (8).</w:t>
      </w:r>
    </w:p>
    <w:p w14:paraId="68690EF8" w14:textId="77777777" w:rsidR="00E37051" w:rsidRDefault="00000000">
      <w:pPr>
        <w:pStyle w:val="Bibliography"/>
      </w:pPr>
      <w:bookmarkStart w:id="432" w:name="ref-powers_open_2019"/>
      <w:bookmarkEnd w:id="431"/>
      <w:r>
        <w:t xml:space="preserve">Powers, Stephen M., and Stephanie E. Hampton. 2019. “Open Science, Reproducibility, and Transparency in Ecology.” </w:t>
      </w:r>
      <w:r>
        <w:rPr>
          <w:i/>
          <w:iCs/>
        </w:rPr>
        <w:t>Ecological Applications</w:t>
      </w:r>
      <w:r>
        <w:t xml:space="preserve"> 29 (1): e01822. https://doi.org/</w:t>
      </w:r>
      <w:hyperlink r:id="rId46">
        <w:r>
          <w:rPr>
            <w:rStyle w:val="Hyperlink"/>
          </w:rPr>
          <w:t>https://doi.org/10.1002/eap.1822</w:t>
        </w:r>
      </w:hyperlink>
      <w:r>
        <w:t>.</w:t>
      </w:r>
    </w:p>
    <w:p w14:paraId="217020D4" w14:textId="77777777" w:rsidR="00E37051" w:rsidRDefault="00000000">
      <w:pPr>
        <w:pStyle w:val="Bibliography"/>
      </w:pPr>
      <w:bookmarkStart w:id="433" w:name="Xa778bd7cc49514d45a6cd8adb7d2f127129f43f"/>
      <w:bookmarkEnd w:id="432"/>
      <w:r>
        <w:t xml:space="preserve">Redding, David W., Lina M. Moses, Andrew A. Cunningham, James Wood, and Kate E. Jones. 2016. “Environmental-Mechanistic Modelling of the Impact of Global Change on Human Zoonotic Disease Emergence: A Case Study of Lassa Fever.” </w:t>
      </w:r>
      <w:r>
        <w:rPr>
          <w:i/>
          <w:iCs/>
        </w:rPr>
        <w:t>Methods in Ecology and Evolution</w:t>
      </w:r>
      <w:r>
        <w:t xml:space="preserve"> 7 (6): 646–55. </w:t>
      </w:r>
      <w:hyperlink r:id="rId47">
        <w:r>
          <w:rPr>
            <w:rStyle w:val="Hyperlink"/>
          </w:rPr>
          <w:t>https://doi.org/10.1111/2041-210X.12549</w:t>
        </w:r>
      </w:hyperlink>
      <w:r>
        <w:t>.</w:t>
      </w:r>
    </w:p>
    <w:p w14:paraId="65A82B99" w14:textId="77777777" w:rsidR="00E37051" w:rsidRDefault="00000000">
      <w:pPr>
        <w:pStyle w:val="Bibliography"/>
      </w:pPr>
      <w:bookmarkStart w:id="434" w:name="ref-safronetz_detection_2010"/>
      <w:bookmarkEnd w:id="433"/>
      <w:r>
        <w:lastRenderedPageBreak/>
        <w:t xml:space="preserve">Safronetz, David, Job E. Lopez, Nafomon Sogoba, Sékou F. Traore’, Sandra J. Raffel, Elizabeth R. Fischer, Hideki Ebihara, et al. 2010. “Detection of Lassa Virus, Mali.” </w:t>
      </w:r>
      <w:r>
        <w:rPr>
          <w:i/>
          <w:iCs/>
        </w:rPr>
        <w:t>Emerging Infectious Diseases</w:t>
      </w:r>
      <w:r>
        <w:t xml:space="preserve"> 16 (7): 1123–26. </w:t>
      </w:r>
      <w:hyperlink r:id="rId48">
        <w:r>
          <w:rPr>
            <w:rStyle w:val="Hyperlink"/>
          </w:rPr>
          <w:t>https://doi.org/10.3201/eid1607.100146</w:t>
        </w:r>
      </w:hyperlink>
      <w:r>
        <w:t>.</w:t>
      </w:r>
    </w:p>
    <w:p w14:paraId="7F9D6A77" w14:textId="77777777" w:rsidR="00E37051" w:rsidRDefault="00000000">
      <w:pPr>
        <w:pStyle w:val="Bibliography"/>
      </w:pPr>
      <w:bookmarkStart w:id="435" w:name="ref-safronetz_temporal_2022"/>
      <w:bookmarkEnd w:id="434"/>
      <w:r>
        <w:t xml:space="preserve">Safronetz, David, Kyle Rosenke, Kimberley Meade-White, Angela Sloan, Ousmane Maiga, Sidy Bane, Cynthia Martellaro, Dana P Scott, Nafomon Sogoba, and Heinz Feldmann. 2022. “Temporal Analysis of Lassa Virus Infection and Transmission in Experimentally Infected Mastomys Natalensis.” </w:t>
      </w:r>
      <w:r>
        <w:rPr>
          <w:i/>
          <w:iCs/>
        </w:rPr>
        <w:t>PNAS Nexus</w:t>
      </w:r>
      <w:r>
        <w:t xml:space="preserve"> 1 (3): pgac114. </w:t>
      </w:r>
      <w:hyperlink r:id="rId49">
        <w:r>
          <w:rPr>
            <w:rStyle w:val="Hyperlink"/>
          </w:rPr>
          <w:t>https://doi.org/10.1093/pnasnexus/pgac114</w:t>
        </w:r>
      </w:hyperlink>
      <w:r>
        <w:t>.</w:t>
      </w:r>
    </w:p>
    <w:p w14:paraId="550A47EC" w14:textId="77777777" w:rsidR="00E37051" w:rsidRDefault="00000000">
      <w:pPr>
        <w:pStyle w:val="Bibliography"/>
      </w:pPr>
      <w:bookmarkStart w:id="436" w:name="ref-schulz_consort_2010"/>
      <w:bookmarkEnd w:id="435"/>
      <w:r>
        <w:t xml:space="preserve">Schulz, Kenneth F., Douglas G. Altman, David Moher, and the CONSORT Group. 2010. “CONSORT 2010 Statement: Updated Guidelines for Reporting Parallel Group Randomised Trials.” </w:t>
      </w:r>
      <w:r>
        <w:rPr>
          <w:i/>
          <w:iCs/>
        </w:rPr>
        <w:t>BMC Medicine</w:t>
      </w:r>
      <w:r>
        <w:t xml:space="preserve"> 8 (1): 18. </w:t>
      </w:r>
      <w:hyperlink r:id="rId50">
        <w:r>
          <w:rPr>
            <w:rStyle w:val="Hyperlink"/>
          </w:rPr>
          <w:t>https://doi.org/10.1186/1741-7015-8-18</w:t>
        </w:r>
      </w:hyperlink>
      <w:r>
        <w:t>.</w:t>
      </w:r>
    </w:p>
    <w:p w14:paraId="067609C5" w14:textId="77777777" w:rsidR="00E37051" w:rsidRDefault="00000000">
      <w:pPr>
        <w:pStyle w:val="Bibliography"/>
      </w:pPr>
      <w:bookmarkStart w:id="437" w:name="ref-simons_rodents_2022"/>
      <w:bookmarkEnd w:id="436"/>
      <w:r>
        <w:t xml:space="preserve">Simons, David. 2022a. “Rodents and Potential Zoonotic Diseases in West Africa.” 2022. </w:t>
      </w:r>
      <w:hyperlink r:id="rId51">
        <w:r>
          <w:rPr>
            <w:rStyle w:val="Hyperlink"/>
          </w:rPr>
          <w:t>https://diddrog11.shinyapps.io/scoping_review_app/</w:t>
        </w:r>
      </w:hyperlink>
      <w:r>
        <w:t>.</w:t>
      </w:r>
    </w:p>
    <w:p w14:paraId="796186A8" w14:textId="77777777" w:rsidR="00E37051" w:rsidRDefault="00000000">
      <w:pPr>
        <w:pStyle w:val="Bibliography"/>
      </w:pPr>
      <w:bookmarkStart w:id="438" w:name="ref-simons_lassa_2022"/>
      <w:bookmarkEnd w:id="437"/>
      <w:r>
        <w:t xml:space="preserve">———. 2022b. “Lassa Fever Cases Suffer from Severe Underreporting Based on Reported Fatalities.” </w:t>
      </w:r>
      <w:r>
        <w:rPr>
          <w:i/>
          <w:iCs/>
        </w:rPr>
        <w:t>International Health</w:t>
      </w:r>
      <w:r>
        <w:t xml:space="preserve">, November, ihac076. </w:t>
      </w:r>
      <w:hyperlink r:id="rId52">
        <w:r>
          <w:rPr>
            <w:rStyle w:val="Hyperlink"/>
          </w:rPr>
          <w:t>https://doi.org/10.1093/inthealth/ihac076</w:t>
        </w:r>
      </w:hyperlink>
      <w:r>
        <w:t>.</w:t>
      </w:r>
    </w:p>
    <w:p w14:paraId="2D77CECC" w14:textId="77777777" w:rsidR="00E37051" w:rsidRDefault="00000000">
      <w:pPr>
        <w:pStyle w:val="Bibliography"/>
      </w:pPr>
      <w:bookmarkStart w:id="439" w:name="ref-simons_diddrog11scoping_review_2022"/>
      <w:bookmarkEnd w:id="438"/>
      <w:r>
        <w:t xml:space="preserve">———. 2022c. “DidDrog11/Scoping_review: To Accompany Re-Submission Following Reviewer Comments - Files Archived.” Zenodo. </w:t>
      </w:r>
      <w:hyperlink r:id="rId53">
        <w:r>
          <w:rPr>
            <w:rStyle w:val="Hyperlink"/>
          </w:rPr>
          <w:t>https://doi.org/10.5281/ZENODO.4718374</w:t>
        </w:r>
      </w:hyperlink>
      <w:r>
        <w:t>.</w:t>
      </w:r>
    </w:p>
    <w:p w14:paraId="68453402" w14:textId="77777777" w:rsidR="00E37051" w:rsidRDefault="00000000">
      <w:pPr>
        <w:pStyle w:val="Bibliography"/>
      </w:pPr>
      <w:bookmarkStart w:id="440" w:name="ref-simons_diddrog11_2023"/>
      <w:bookmarkEnd w:id="439"/>
      <w:r>
        <w:t xml:space="preserve">———. 2023. “DidDrog11 - Overview. GitHub.” 2023. </w:t>
      </w:r>
      <w:hyperlink r:id="rId54">
        <w:r>
          <w:rPr>
            <w:rStyle w:val="Hyperlink"/>
          </w:rPr>
          <w:t>https://github.com/DidDrog11</w:t>
        </w:r>
      </w:hyperlink>
      <w:r>
        <w:t>.</w:t>
      </w:r>
    </w:p>
    <w:p w14:paraId="41E93101" w14:textId="77777777" w:rsidR="00E37051" w:rsidRDefault="00000000">
      <w:pPr>
        <w:pStyle w:val="Bibliography"/>
      </w:pPr>
      <w:bookmarkStart w:id="441" w:name="ref-strampe_factors_2021"/>
      <w:bookmarkEnd w:id="440"/>
      <w:r>
        <w:t xml:space="preserve">Strampe, Jamie, Danny A. Asogun, Emily Speranza, Meike Pahlmann, Ali Soucy, Sabrina Bockholt, Elisa Pallasch, et al. 2021. “Factors Associated with Progression to Death in Patients with Lassa Fever in Nigeria: An Observational Study.” </w:t>
      </w:r>
      <w:r>
        <w:rPr>
          <w:i/>
          <w:iCs/>
        </w:rPr>
        <w:t>The Lancet Infectious Diseases</w:t>
      </w:r>
      <w:r>
        <w:t xml:space="preserve"> 21 (6): 876–86. </w:t>
      </w:r>
      <w:hyperlink r:id="rId55">
        <w:r>
          <w:rPr>
            <w:rStyle w:val="Hyperlink"/>
          </w:rPr>
          <w:t>https://doi.org/10.1016/S1473-3099(20)30737-4</w:t>
        </w:r>
      </w:hyperlink>
      <w:r>
        <w:t>.</w:t>
      </w:r>
    </w:p>
    <w:p w14:paraId="2A09CC01" w14:textId="77777777" w:rsidR="00E37051" w:rsidRDefault="00000000">
      <w:pPr>
        <w:pStyle w:val="Bibliography"/>
      </w:pPr>
      <w:bookmarkStart w:id="442" w:name="ref-the_verena_institute_building_2023"/>
      <w:bookmarkEnd w:id="441"/>
      <w:r>
        <w:t xml:space="preserve">The Verena Institute. 2023. “Building a Global Atlas of Wildlife Disease Data. Verena.” 2023. </w:t>
      </w:r>
      <w:hyperlink r:id="rId56">
        <w:r>
          <w:rPr>
            <w:rStyle w:val="Hyperlink"/>
          </w:rPr>
          <w:t>https://www.viralemergence.org/blog/building-a-global-atlas-of-wildlife-disease-data</w:t>
        </w:r>
      </w:hyperlink>
      <w:r>
        <w:t>.</w:t>
      </w:r>
    </w:p>
    <w:p w14:paraId="54E417A1" w14:textId="77777777" w:rsidR="00E37051" w:rsidRDefault="00000000">
      <w:pPr>
        <w:pStyle w:val="Bibliography"/>
      </w:pPr>
      <w:bookmarkStart w:id="443" w:name="ref-wells_shifts_2014"/>
      <w:bookmarkEnd w:id="442"/>
      <w:r>
        <w:t xml:space="preserve">Wells, Konstans, Maklarin B. Lakim, and Robert B. O’Hara. 2014. “Shifts from Native to Invasive Small Mammals Across Gradients from Tropical Forest to Urban Habitat in Borneo.” </w:t>
      </w:r>
      <w:r>
        <w:rPr>
          <w:i/>
          <w:iCs/>
        </w:rPr>
        <w:t>Biodiversity and Conservation</w:t>
      </w:r>
      <w:r>
        <w:t xml:space="preserve"> 23 (9): 2289–2303. </w:t>
      </w:r>
      <w:hyperlink r:id="rId57">
        <w:r>
          <w:rPr>
            <w:rStyle w:val="Hyperlink"/>
          </w:rPr>
          <w:t>https://doi.org/10.1007/s10531-014-0723-5</w:t>
        </w:r>
      </w:hyperlink>
      <w:r>
        <w:t>.</w:t>
      </w:r>
    </w:p>
    <w:p w14:paraId="4D6B7073" w14:textId="77777777" w:rsidR="00E37051" w:rsidRDefault="00000000">
      <w:pPr>
        <w:pStyle w:val="Bibliography"/>
      </w:pPr>
      <w:bookmarkStart w:id="444" w:name="Xa87d3c4664dcb7c8980c925866225cb99940f57"/>
      <w:bookmarkEnd w:id="443"/>
      <w:r>
        <w:t xml:space="preserve">World Health Organisation. 2023. “Sierra Leone </w:t>
      </w:r>
      <w:proofErr w:type="gramStart"/>
      <w:r>
        <w:t>Data  World</w:t>
      </w:r>
      <w:proofErr w:type="gramEnd"/>
      <w:r>
        <w:t xml:space="preserve"> Health Organization.” June 21, 2023. </w:t>
      </w:r>
      <w:hyperlink r:id="rId58">
        <w:r>
          <w:rPr>
            <w:rStyle w:val="Hyperlink"/>
          </w:rPr>
          <w:t>https://data.who.int/countries/694</w:t>
        </w:r>
      </w:hyperlink>
      <w:r>
        <w:t>.</w:t>
      </w:r>
    </w:p>
    <w:p w14:paraId="2DC5DA5F" w14:textId="77777777" w:rsidR="00E37051" w:rsidRDefault="00000000">
      <w:pPr>
        <w:pStyle w:val="Bibliography"/>
      </w:pPr>
      <w:bookmarkStart w:id="445" w:name="ref-wulff_recent_1975"/>
      <w:bookmarkEnd w:id="444"/>
      <w:r>
        <w:t xml:space="preserve">Wulff, Herta, A. Fabiyi, and T. P. Monath. 1975. “Recent Isolations of Lassa Virus from Nigerian Rodents.” </w:t>
      </w:r>
      <w:r>
        <w:rPr>
          <w:i/>
          <w:iCs/>
        </w:rPr>
        <w:t>Bulletin of the World Health Organization</w:t>
      </w:r>
      <w:r>
        <w:t xml:space="preserve"> 52 (4): 609–13. </w:t>
      </w:r>
      <w:hyperlink r:id="rId59">
        <w:r>
          <w:rPr>
            <w:rStyle w:val="Hyperlink"/>
          </w:rPr>
          <w:t>https://doi.org/PMC2366652</w:t>
        </w:r>
      </w:hyperlink>
      <w:r>
        <w:t>.</w:t>
      </w:r>
    </w:p>
    <w:p w14:paraId="1A574C40" w14:textId="77777777" w:rsidR="00E37051" w:rsidRDefault="00000000">
      <w:pPr>
        <w:pStyle w:val="Bibliography"/>
      </w:pPr>
      <w:bookmarkStart w:id="446" w:name="ref-yadouleton_lassa_2019"/>
      <w:bookmarkEnd w:id="445"/>
      <w:r>
        <w:lastRenderedPageBreak/>
        <w:t xml:space="preserve">Yadouleton, Anges, Achaz Agolinou, Fodé Kourouma, Raoul Saizonou, Meike Pahlmann, Sonia Kossou Bedié, Honoré Bankolé, et al. 2019. “Lassa Virus in Pygmy Mice, Benin, 2016–2017.” </w:t>
      </w:r>
      <w:r>
        <w:rPr>
          <w:i/>
          <w:iCs/>
        </w:rPr>
        <w:t>Emerging Infectious Diseases</w:t>
      </w:r>
      <w:r>
        <w:t xml:space="preserve"> 25 (10). </w:t>
      </w:r>
      <w:hyperlink r:id="rId60">
        <w:r>
          <w:rPr>
            <w:rStyle w:val="Hyperlink"/>
          </w:rPr>
          <w:t>https://doi.org/10.3201/eid2510.180523</w:t>
        </w:r>
      </w:hyperlink>
      <w:r>
        <w:t>.</w:t>
      </w:r>
      <w:bookmarkEnd w:id="0"/>
      <w:bookmarkEnd w:id="353"/>
      <w:bookmarkEnd w:id="365"/>
      <w:bookmarkEnd w:id="446"/>
    </w:p>
    <w:sectPr w:rsidR="00E3705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ACA9D" w14:textId="77777777" w:rsidR="00CF0C50" w:rsidRDefault="00CF0C50">
      <w:pPr>
        <w:spacing w:after="0"/>
      </w:pPr>
      <w:r>
        <w:separator/>
      </w:r>
    </w:p>
  </w:endnote>
  <w:endnote w:type="continuationSeparator" w:id="0">
    <w:p w14:paraId="77C1734A" w14:textId="77777777" w:rsidR="00CF0C50" w:rsidRDefault="00CF0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7575A" w14:textId="77777777" w:rsidR="00CF0C50" w:rsidRDefault="00CF0C50">
      <w:r>
        <w:separator/>
      </w:r>
    </w:p>
  </w:footnote>
  <w:footnote w:type="continuationSeparator" w:id="0">
    <w:p w14:paraId="1193057C" w14:textId="77777777" w:rsidR="00CF0C50" w:rsidRDefault="00CF0C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910E27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9125083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lga Perski (TAU)">
    <w15:presenceInfo w15:providerId="AD" w15:userId="S::olga.perski@tuni.fi::c5ada435-aa10-49e1-ab57-7d2315df2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051"/>
    <w:rsid w:val="0000579C"/>
    <w:rsid w:val="00057D7C"/>
    <w:rsid w:val="00072240"/>
    <w:rsid w:val="001019DF"/>
    <w:rsid w:val="001A3E98"/>
    <w:rsid w:val="001E20A1"/>
    <w:rsid w:val="001F7E1B"/>
    <w:rsid w:val="00271783"/>
    <w:rsid w:val="00283D49"/>
    <w:rsid w:val="002F6A8B"/>
    <w:rsid w:val="002F73CA"/>
    <w:rsid w:val="00404E7B"/>
    <w:rsid w:val="00411BEE"/>
    <w:rsid w:val="005B35D1"/>
    <w:rsid w:val="005D2602"/>
    <w:rsid w:val="0063017E"/>
    <w:rsid w:val="007132F4"/>
    <w:rsid w:val="008B5C52"/>
    <w:rsid w:val="00964EEF"/>
    <w:rsid w:val="009B5A7F"/>
    <w:rsid w:val="00AC0358"/>
    <w:rsid w:val="00B82C9A"/>
    <w:rsid w:val="00BD4059"/>
    <w:rsid w:val="00CE654F"/>
    <w:rsid w:val="00CF050E"/>
    <w:rsid w:val="00CF0C50"/>
    <w:rsid w:val="00DC4EE8"/>
    <w:rsid w:val="00E37051"/>
    <w:rsid w:val="00FC73B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FB0F8"/>
  <w15:docId w15:val="{FAEFCA0A-8589-4F83-B382-695A13A48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rsid w:val="001019D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511/2019.107.2.78" TargetMode="External"/><Relationship Id="rId18" Type="http://schemas.openxmlformats.org/officeDocument/2006/relationships/hyperlink" Target="https://doi.org/10.1111/2041-210X.13857" TargetMode="External"/><Relationship Id="rId26" Type="http://schemas.openxmlformats.org/officeDocument/2006/relationships/hyperlink" Target="https://doi.org/10.1089/vbz.2006.0520" TargetMode="External"/><Relationship Id="rId39" Type="http://schemas.openxmlformats.org/officeDocument/2006/relationships/hyperlink" Target="https://doi.org/10.1007/s10393-018-1331-8" TargetMode="External"/><Relationship Id="rId21" Type="http://schemas.openxmlformats.org/officeDocument/2006/relationships/hyperlink" Target="https://doi.org/10.1089/vbz.2005.5.305" TargetMode="External"/><Relationship Id="rId34" Type="http://schemas.openxmlformats.org/officeDocument/2006/relationships/hyperlink" Target="https://doi.org/10.1038/hdy.2017.18" TargetMode="External"/><Relationship Id="rId42" Type="http://schemas.openxmlformats.org/officeDocument/2006/relationships/hyperlink" Target="https://doi.org/10.1093/trstmh/trv047" TargetMode="External"/><Relationship Id="rId47" Type="http://schemas.openxmlformats.org/officeDocument/2006/relationships/hyperlink" Target="https://doi.org/10.1111/2041-210X.12549" TargetMode="External"/><Relationship Id="rId50" Type="http://schemas.openxmlformats.org/officeDocument/2006/relationships/hyperlink" Target="https://doi.org/10.1186/1741-7015-8-18" TargetMode="External"/><Relationship Id="rId55" Type="http://schemas.openxmlformats.org/officeDocument/2006/relationships/hyperlink" Target="https://doi.org/10.1016/S1473-3099(20)30737-4"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371/journal.pcbi.1008811" TargetMode="External"/><Relationship Id="rId29" Type="http://schemas.openxmlformats.org/officeDocument/2006/relationships/hyperlink" Target="https://doi.org/10.3389/fevo.2022.890510" TargetMode="External"/><Relationship Id="rId11" Type="http://schemas.openxmlformats.org/officeDocument/2006/relationships/hyperlink" Target="https://doi.org/10.1080/22221751.2023.2219350" TargetMode="External"/><Relationship Id="rId24" Type="http://schemas.openxmlformats.org/officeDocument/2006/relationships/hyperlink" Target="https://doi.org/10.1089/vbz.2013.1484" TargetMode="External"/><Relationship Id="rId32" Type="http://schemas.openxmlformats.org/officeDocument/2006/relationships/hyperlink" Target="https://doi.org/10.1016/j.tree.2019.03.004" TargetMode="External"/><Relationship Id="rId37" Type="http://schemas.openxmlformats.org/officeDocument/2006/relationships/hyperlink" Target="https://doi.org/ADA254536" TargetMode="External"/><Relationship Id="rId40" Type="http://schemas.openxmlformats.org/officeDocument/2006/relationships/hyperlink" Target="https://doi.org/10.1093/infdis/155.3.437" TargetMode="External"/><Relationship Id="rId45" Type="http://schemas.openxmlformats.org/officeDocument/2006/relationships/hyperlink" Target="https://www.ncbi.nlm.nih.gov/pubmed/25105746" TargetMode="External"/><Relationship Id="rId53" Type="http://schemas.openxmlformats.org/officeDocument/2006/relationships/hyperlink" Target="https://doi.org/10.5281/ZENODO.4718374" TargetMode="External"/><Relationship Id="rId58" Type="http://schemas.openxmlformats.org/officeDocument/2006/relationships/hyperlink" Target="https://data.who.int/countries/694"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doi.org/10.1098/rstb.2020.0358" TargetMode="External"/><Relationship Id="rId14" Type="http://schemas.openxmlformats.org/officeDocument/2006/relationships/hyperlink" Target="https://doi.org/10.3390/biology10010028" TargetMode="External"/><Relationship Id="rId22" Type="http://schemas.openxmlformats.org/officeDocument/2006/relationships/hyperlink" Target="https://doi.org/10.1089/15303660160025912" TargetMode="External"/><Relationship Id="rId27" Type="http://schemas.openxmlformats.org/officeDocument/2006/relationships/hyperlink" Target="https://doi.org/10.1371/journal.pntd.0000388" TargetMode="External"/><Relationship Id="rId30" Type="http://schemas.openxmlformats.org/officeDocument/2006/relationships/hyperlink" Target="https://doi.org/10.1038/s41579-022-00789-8" TargetMode="External"/><Relationship Id="rId35" Type="http://schemas.openxmlformats.org/officeDocument/2006/relationships/hyperlink" Target="https://doi.org/10.1073/pnas.1807106115" TargetMode="External"/><Relationship Id="rId43" Type="http://schemas.openxmlformats.org/officeDocument/2006/relationships/hyperlink" Target="https://doi.org/10.1136/bmj.n2281" TargetMode="External"/><Relationship Id="rId48" Type="http://schemas.openxmlformats.org/officeDocument/2006/relationships/hyperlink" Target="https://doi.org/10.3201/eid1607.100146" TargetMode="External"/><Relationship Id="rId56" Type="http://schemas.openxmlformats.org/officeDocument/2006/relationships/hyperlink" Target="https://www.viralemergence.org/blog/building-a-global-atlas-of-wildlife-disease-data" TargetMode="External"/><Relationship Id="rId8" Type="http://schemas.openxmlformats.org/officeDocument/2006/relationships/image" Target="media/image2.png"/><Relationship Id="rId51" Type="http://schemas.openxmlformats.org/officeDocument/2006/relationships/hyperlink" Target="https://diddrog11.shinyapps.io/scoping_review_app/" TargetMode="External"/><Relationship Id="rId3" Type="http://schemas.openxmlformats.org/officeDocument/2006/relationships/settings" Target="settings.xml"/><Relationship Id="rId12" Type="http://schemas.openxmlformats.org/officeDocument/2006/relationships/hyperlink" Target="https://doi.org/10.1098/rstb.2016.0454" TargetMode="External"/><Relationship Id="rId17" Type="http://schemas.openxmlformats.org/officeDocument/2006/relationships/hyperlink" Target="https://doi.org/10.4269/ajtmh.16-0675" TargetMode="External"/><Relationship Id="rId25" Type="http://schemas.openxmlformats.org/officeDocument/2006/relationships/hyperlink" Target="https://biblio.naturalsciences.be/associated_publications/bjz/bibliographic-references/ISI_000203706900011" TargetMode="External"/><Relationship Id="rId33" Type="http://schemas.openxmlformats.org/officeDocument/2006/relationships/hyperlink" Target="https://doi.org/10.2307/3545308" TargetMode="External"/><Relationship Id="rId38" Type="http://schemas.openxmlformats.org/officeDocument/2006/relationships/hyperlink" Target="https://doi.org/10.1080/22221751.2020.1766381" TargetMode="External"/><Relationship Id="rId46" Type="http://schemas.openxmlformats.org/officeDocument/2006/relationships/hyperlink" Target="https://doi.org/10.1002/eap.1822" TargetMode="External"/><Relationship Id="rId59" Type="http://schemas.openxmlformats.org/officeDocument/2006/relationships/hyperlink" Target="https://doi.org/PMC2366652" TargetMode="External"/><Relationship Id="rId20" Type="http://schemas.openxmlformats.org/officeDocument/2006/relationships/hyperlink" Target="https://doi.org/10.1111/mam.12043" TargetMode="External"/><Relationship Id="rId41" Type="http://schemas.openxmlformats.org/officeDocument/2006/relationships/hyperlink" Target="https://doi.org/10.1126/science.185.4147.263" TargetMode="External"/><Relationship Id="rId54" Type="http://schemas.openxmlformats.org/officeDocument/2006/relationships/hyperlink" Target="https://github.com/DidDrog11" TargetMode="External"/><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tropecol.com/pdf/open/PDF_41_2/kp41201.pdf" TargetMode="External"/><Relationship Id="rId23" Type="http://schemas.openxmlformats.org/officeDocument/2006/relationships/hyperlink" Target="https://doi.org/10.1016/S2214-109X(20)30518-0" TargetMode="External"/><Relationship Id="rId28" Type="http://schemas.openxmlformats.org/officeDocument/2006/relationships/hyperlink" Target="https://doi.org/10.5195/jmla.2017.88" TargetMode="External"/><Relationship Id="rId36" Type="http://schemas.openxmlformats.org/officeDocument/2006/relationships/hyperlink" Target="https://doi.org/10.1002/jmv.1890400308" TargetMode="External"/><Relationship Id="rId49" Type="http://schemas.openxmlformats.org/officeDocument/2006/relationships/hyperlink" Target="https://doi.org/10.1093/pnasnexus/pgac114" TargetMode="External"/><Relationship Id="rId57" Type="http://schemas.openxmlformats.org/officeDocument/2006/relationships/hyperlink" Target="https://doi.org/10.1007/s10531-014-0723-5" TargetMode="External"/><Relationship Id="rId10" Type="http://schemas.openxmlformats.org/officeDocument/2006/relationships/image" Target="media/image4.png"/><Relationship Id="rId31" Type="http://schemas.openxmlformats.org/officeDocument/2006/relationships/hyperlink" Target="https://osf.io/ft2gy/" TargetMode="External"/><Relationship Id="rId44" Type="http://schemas.openxmlformats.org/officeDocument/2006/relationships/hyperlink" Target="https://doi.org/10.1038/srep25280" TargetMode="External"/><Relationship Id="rId52" Type="http://schemas.openxmlformats.org/officeDocument/2006/relationships/hyperlink" Target="https://doi.org/10.1093/inthealth/ihac076" TargetMode="External"/><Relationship Id="rId60" Type="http://schemas.openxmlformats.org/officeDocument/2006/relationships/hyperlink" Target="https://doi.org/10.3201/eid2510.180523"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6345</Words>
  <Characters>36171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Discussion draft</vt:lpstr>
    </vt:vector>
  </TitlesOfParts>
  <Company/>
  <LinksUpToDate>false</LinksUpToDate>
  <CharactersWithSpaces>42432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Discussion draft</dc:title>
  <dc:creator>Olga Perski (TAU)</dc:creator>
  <cp:keywords/>
  <cp:lastModifiedBy>David Simons</cp:lastModifiedBy>
  <cp:revision>3</cp:revision>
  <dcterms:created xsi:type="dcterms:W3CDTF">2023-06-30T18:28:00Z</dcterms:created>
  <dcterms:modified xsi:type="dcterms:W3CDTF">2023-06-30T18:28:00Z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header-includes">
    <vt:lpwstr/>
  </property>
  <property fmtid="{D5CDD505-2E9C-101B-9397-08002B2CF9AE}" pid="4" name="output">
    <vt:lpwstr>word_document</vt:lpwstr>
  </property>
</Properties>
</file>